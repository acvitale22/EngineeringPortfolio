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16sdtfl w16du wp14">
  <w:body>
    <w:p w:rsidR="001A015B" w:rsidP="78EDF27E" w:rsidRDefault="001A015B" w14:paraId="3AF23C52" w14:textId="77777777">
      <w:pPr>
        <w:pStyle w:val="Title"/>
        <w:jc w:val="center"/>
        <w:rPr>
          <w:rFonts w:ascii="Times New Roman" w:hAnsi="Times New Roman" w:eastAsia="Times New Roman" w:cs="Times New Roman"/>
          <w:sz w:val="72"/>
          <w:szCs w:val="72"/>
        </w:rPr>
      </w:pPr>
    </w:p>
    <w:p w:rsidR="001A015B" w:rsidP="534CF414" w:rsidRDefault="001A015B" w14:paraId="0D976BF6" w14:textId="77777777">
      <w:pPr>
        <w:pStyle w:val="Title"/>
        <w:jc w:val="center"/>
        <w:rPr>
          <w:rFonts w:ascii="Times New Roman" w:hAnsi="Times New Roman" w:eastAsia="Times New Roman" w:cs="Times New Roman"/>
        </w:rPr>
      </w:pPr>
    </w:p>
    <w:p w:rsidR="001A015B" w:rsidP="534CF414" w:rsidRDefault="001A015B" w14:paraId="2B5AF346" w14:textId="77777777">
      <w:pPr>
        <w:pStyle w:val="Title"/>
        <w:jc w:val="center"/>
        <w:rPr>
          <w:rFonts w:ascii="Times New Roman" w:hAnsi="Times New Roman" w:eastAsia="Times New Roman" w:cs="Times New Roman"/>
          <w:sz w:val="48"/>
          <w:szCs w:val="48"/>
        </w:rPr>
      </w:pPr>
    </w:p>
    <w:p w:rsidR="001A015B" w:rsidP="534CF414" w:rsidRDefault="001A015B" w14:paraId="665CCDF6" w14:textId="77777777">
      <w:pPr>
        <w:pStyle w:val="Title"/>
        <w:jc w:val="center"/>
        <w:rPr>
          <w:rFonts w:ascii="Times New Roman" w:hAnsi="Times New Roman" w:eastAsia="Times New Roman" w:cs="Times New Roman"/>
          <w:sz w:val="48"/>
          <w:szCs w:val="48"/>
        </w:rPr>
      </w:pPr>
    </w:p>
    <w:p w:rsidR="001A015B" w:rsidP="534CF414" w:rsidRDefault="001A015B" w14:paraId="347E1C2A" w14:textId="77777777">
      <w:pPr>
        <w:pStyle w:val="Title"/>
        <w:jc w:val="center"/>
        <w:rPr>
          <w:rFonts w:ascii="Times New Roman" w:hAnsi="Times New Roman" w:eastAsia="Times New Roman" w:cs="Times New Roman"/>
          <w:sz w:val="48"/>
          <w:szCs w:val="48"/>
        </w:rPr>
      </w:pPr>
    </w:p>
    <w:p w:rsidR="001A015B" w:rsidP="534CF414" w:rsidRDefault="001A015B" w14:paraId="7EABB852" w14:textId="77777777">
      <w:pPr>
        <w:pStyle w:val="Title"/>
        <w:jc w:val="center"/>
        <w:rPr>
          <w:rFonts w:ascii="Times New Roman" w:hAnsi="Times New Roman" w:eastAsia="Times New Roman" w:cs="Times New Roman"/>
          <w:sz w:val="48"/>
          <w:szCs w:val="48"/>
        </w:rPr>
      </w:pPr>
    </w:p>
    <w:p w:rsidR="001A015B" w:rsidP="534CF414" w:rsidRDefault="001A015B" w14:paraId="34E181AE" w14:textId="77777777">
      <w:pPr>
        <w:pStyle w:val="Title"/>
        <w:jc w:val="center"/>
        <w:rPr>
          <w:rFonts w:ascii="Times New Roman" w:hAnsi="Times New Roman" w:eastAsia="Times New Roman" w:cs="Times New Roman"/>
          <w:sz w:val="48"/>
          <w:szCs w:val="48"/>
        </w:rPr>
      </w:pPr>
    </w:p>
    <w:p w:rsidRPr="0083146F" w:rsidR="001C148A" w:rsidP="0083146F" w:rsidRDefault="00BE4F04" w14:paraId="34EA7C8A" w14:textId="544FBD10">
      <w:pPr>
        <w:pStyle w:val="Title"/>
        <w:pBdr>
          <w:bottom w:val="double" w:color="auto" w:sz="6" w:space="1"/>
        </w:pBdr>
        <w:spacing w:after="120"/>
        <w:jc w:val="center"/>
        <w:rPr>
          <w:rFonts w:ascii="Times New Roman" w:hAnsi="Times New Roman" w:eastAsia="Times New Roman" w:cs="Times New Roman"/>
          <w:sz w:val="48"/>
          <w:szCs w:val="48"/>
        </w:rPr>
      </w:pPr>
      <w:r w:rsidRPr="001A015B">
        <w:rPr>
          <w:rFonts w:ascii="Times New Roman" w:hAnsi="Times New Roman" w:eastAsia="Times New Roman" w:cs="Times New Roman"/>
          <w:sz w:val="48"/>
          <w:szCs w:val="48"/>
        </w:rPr>
        <w:t xml:space="preserve">Customizing </w:t>
      </w:r>
      <w:r w:rsidRPr="001A015B" w:rsidR="00E8609D">
        <w:rPr>
          <w:rFonts w:ascii="Times New Roman" w:hAnsi="Times New Roman" w:eastAsia="Times New Roman" w:cs="Times New Roman"/>
          <w:sz w:val="48"/>
          <w:szCs w:val="48"/>
        </w:rPr>
        <w:t>an RC</w:t>
      </w:r>
      <w:r w:rsidRPr="001A015B">
        <w:rPr>
          <w:rFonts w:ascii="Times New Roman" w:hAnsi="Times New Roman" w:eastAsia="Times New Roman" w:cs="Times New Roman"/>
          <w:sz w:val="48"/>
          <w:szCs w:val="48"/>
        </w:rPr>
        <w:t xml:space="preserve"> Truck for Towing and Racing</w:t>
      </w:r>
    </w:p>
    <w:p w:rsidR="006E11E7" w:rsidP="001C148A" w:rsidRDefault="00F43F96" w14:paraId="31FC3F25" w14:textId="06EAD3A4">
      <w:pPr>
        <w:spacing w:after="120"/>
        <w:jc w:val="center"/>
        <w:rPr>
          <w:rFonts w:ascii="Times New Roman" w:hAnsi="Times New Roman" w:eastAsia="Times New Roman" w:cs="Times New Roman"/>
        </w:rPr>
      </w:pPr>
      <w:proofErr w:type="gramStart"/>
      <w:r w:rsidRPr="534CF414">
        <w:rPr>
          <w:rFonts w:ascii="Times New Roman" w:hAnsi="Times New Roman" w:eastAsia="Times New Roman" w:cs="Times New Roman"/>
        </w:rPr>
        <w:t>By</w:t>
      </w:r>
      <w:proofErr w:type="gramEnd"/>
      <w:r w:rsidRPr="534CF414">
        <w:rPr>
          <w:rFonts w:ascii="Times New Roman" w:hAnsi="Times New Roman" w:eastAsia="Times New Roman" w:cs="Times New Roman"/>
        </w:rPr>
        <w:t xml:space="preserve">: </w:t>
      </w:r>
      <w:r w:rsidRPr="534CF414" w:rsidR="00641BE0">
        <w:rPr>
          <w:rFonts w:ascii="Times New Roman" w:hAnsi="Times New Roman" w:eastAsia="Times New Roman" w:cs="Times New Roman"/>
        </w:rPr>
        <w:t>Joshua Danielowski, Brayden Fisher, and Andrew Vital</w:t>
      </w:r>
      <w:r w:rsidRPr="534CF414" w:rsidR="008E7A04">
        <w:rPr>
          <w:rFonts w:ascii="Times New Roman" w:hAnsi="Times New Roman" w:eastAsia="Times New Roman" w:cs="Times New Roman"/>
        </w:rPr>
        <w:t>e</w:t>
      </w:r>
    </w:p>
    <w:p w:rsidR="0096005F" w:rsidP="0096005F" w:rsidRDefault="0096005F" w14:paraId="5EE950D1" w14:textId="237B43EF">
      <w:pPr>
        <w:spacing w:after="120"/>
        <w:jc w:val="center"/>
        <w:rPr>
          <w:rFonts w:ascii="Times New Roman" w:hAnsi="Times New Roman" w:eastAsia="Times New Roman" w:cs="Times New Roman"/>
        </w:rPr>
      </w:pPr>
      <w:r>
        <w:rPr>
          <w:rFonts w:ascii="Times New Roman" w:hAnsi="Times New Roman" w:eastAsia="Times New Roman" w:cs="Times New Roman"/>
        </w:rPr>
        <w:t>January 30</w:t>
      </w:r>
      <w:r w:rsidRPr="0096005F">
        <w:rPr>
          <w:rFonts w:ascii="Times New Roman" w:hAnsi="Times New Roman" w:eastAsia="Times New Roman" w:cs="Times New Roman"/>
          <w:vertAlign w:val="superscript"/>
        </w:rPr>
        <w:t>th</w:t>
      </w:r>
      <w:r>
        <w:rPr>
          <w:rFonts w:ascii="Times New Roman" w:hAnsi="Times New Roman" w:eastAsia="Times New Roman" w:cs="Times New Roman"/>
        </w:rPr>
        <w:t>, 2025</w:t>
      </w:r>
    </w:p>
    <w:p w:rsidR="003948F8" w:rsidP="003948F8" w:rsidRDefault="003948F8" w14:paraId="78DF7ED7" w14:textId="77777777">
      <w:pPr>
        <w:jc w:val="center"/>
      </w:pPr>
    </w:p>
    <w:p w:rsidR="006E11E7" w:rsidP="006E11E7" w:rsidRDefault="006E11E7" w14:paraId="23BFA193" w14:textId="77777777"/>
    <w:p w:rsidR="006E11E7" w:rsidP="006E11E7" w:rsidRDefault="006E11E7" w14:paraId="4CB9D65F" w14:textId="77777777"/>
    <w:p w:rsidR="006E11E7" w:rsidP="006E11E7" w:rsidRDefault="006E11E7" w14:paraId="12A6A32F" w14:textId="77777777"/>
    <w:p w:rsidR="006E11E7" w:rsidP="006E11E7" w:rsidRDefault="006E11E7" w14:paraId="2769F700" w14:textId="77777777"/>
    <w:p w:rsidR="006E11E7" w:rsidP="006E11E7" w:rsidRDefault="006E11E7" w14:paraId="4B1DAA7D" w14:textId="77777777"/>
    <w:p w:rsidR="006E11E7" w:rsidP="006E11E7" w:rsidRDefault="006E11E7" w14:paraId="5B888EC9" w14:textId="77777777"/>
    <w:p w:rsidR="006E11E7" w:rsidP="006E11E7" w:rsidRDefault="006E11E7" w14:paraId="7BB89ED0" w14:textId="77777777"/>
    <w:p w:rsidR="006E11E7" w:rsidP="006E11E7" w:rsidRDefault="006E11E7" w14:paraId="5D2BC730" w14:textId="77777777"/>
    <w:p w:rsidR="006E11E7" w:rsidP="006E11E7" w:rsidRDefault="006E11E7" w14:paraId="5ED2A1E0" w14:textId="77777777"/>
    <w:p w:rsidR="006E11E7" w:rsidP="006E11E7" w:rsidRDefault="006E11E7" w14:paraId="7444BE4D" w14:textId="77777777"/>
    <w:p w:rsidR="006E11E7" w:rsidP="006E11E7" w:rsidRDefault="006E11E7" w14:paraId="6357247D" w14:textId="77777777"/>
    <w:p w:rsidR="006E11E7" w:rsidP="006E11E7" w:rsidRDefault="006E11E7" w14:paraId="5B66F779" w14:textId="77777777"/>
    <w:p w:rsidR="002F6BE2" w:rsidP="006E11E7" w:rsidRDefault="002F6BE2" w14:paraId="7CA86615" w14:textId="77777777">
      <w:pPr>
        <w:sectPr w:rsidR="002F6BE2" w:rsidSect="008836F8">
          <w:headerReference w:type="default" r:id="rId11"/>
          <w:footerReference w:type="default" r:id="rId12"/>
          <w:headerReference w:type="first" r:id="rId13"/>
          <w:footerReference w:type="first" r:id="rId14"/>
          <w:pgSz w:w="12240" w:h="15840" w:orient="portrait"/>
          <w:pgMar w:top="1440" w:right="1440" w:bottom="1440" w:left="1440" w:header="720" w:footer="720" w:gutter="0"/>
          <w:pgNumType w:fmt="lowerRoman" w:start="1"/>
          <w:cols w:space="720"/>
          <w:titlePg/>
          <w:docGrid w:linePitch="360"/>
        </w:sectPr>
      </w:pPr>
    </w:p>
    <w:p w:rsidRPr="00C371CC" w:rsidR="004E7FCF" w:rsidP="004E7FCF" w:rsidRDefault="004E7FCF" w14:paraId="4781F3C1" w14:textId="77777777">
      <w:pPr>
        <w:pStyle w:val="Heading1"/>
        <w:rPr>
          <w:rFonts w:ascii="Times New Roman" w:hAnsi="Times New Roman" w:cs="Times New Roman"/>
          <w:sz w:val="32"/>
          <w:szCs w:val="32"/>
        </w:rPr>
      </w:pPr>
      <w:bookmarkStart w:name="_Toc188974395" w:id="0"/>
      <w:bookmarkStart w:name="_Toc188977035" w:id="1"/>
      <w:bookmarkStart w:name="_Toc191588493" w:id="2"/>
      <w:r w:rsidRPr="00C371CC">
        <w:rPr>
          <w:rFonts w:ascii="Times New Roman" w:hAnsi="Times New Roman" w:cs="Times New Roman"/>
          <w:sz w:val="32"/>
          <w:szCs w:val="32"/>
        </w:rPr>
        <w:lastRenderedPageBreak/>
        <w:t>Abstract</w:t>
      </w:r>
      <w:bookmarkEnd w:id="0"/>
      <w:bookmarkEnd w:id="1"/>
      <w:bookmarkEnd w:id="2"/>
    </w:p>
    <w:p w:rsidR="004E7FCF" w:rsidP="006E11E7" w:rsidRDefault="004E7FCF" w14:paraId="6BFED9F2" w14:textId="77777777"/>
    <w:p w:rsidR="004E7FCF" w:rsidP="006E11E7" w:rsidRDefault="004E7FCF" w14:paraId="20D00E84" w14:textId="77777777"/>
    <w:p w:rsidR="004E7FCF" w:rsidP="006E11E7" w:rsidRDefault="004E7FCF" w14:paraId="18869301" w14:textId="77777777"/>
    <w:p w:rsidR="004E7FCF" w:rsidP="006E11E7" w:rsidRDefault="004E7FCF" w14:paraId="23FB7EB7" w14:textId="77777777"/>
    <w:p w:rsidR="004E7FCF" w:rsidP="006E11E7" w:rsidRDefault="004E7FCF" w14:paraId="5D1CAB31" w14:textId="77777777"/>
    <w:p w:rsidR="004E7FCF" w:rsidP="006E11E7" w:rsidRDefault="004E7FCF" w14:paraId="4B434F19" w14:textId="77777777"/>
    <w:p w:rsidR="004E7FCF" w:rsidP="006E11E7" w:rsidRDefault="004E7FCF" w14:paraId="219D06C7" w14:textId="77777777"/>
    <w:p w:rsidR="004E7FCF" w:rsidP="006E11E7" w:rsidRDefault="004E7FCF" w14:paraId="18D2730C" w14:textId="77777777"/>
    <w:p w:rsidR="004E7FCF" w:rsidP="006E11E7" w:rsidRDefault="004E7FCF" w14:paraId="400F4A2C" w14:textId="77777777"/>
    <w:p w:rsidR="004E7FCF" w:rsidP="006E11E7" w:rsidRDefault="004E7FCF" w14:paraId="1F7D5923" w14:textId="77777777"/>
    <w:p w:rsidR="004E7FCF" w:rsidP="006E11E7" w:rsidRDefault="004E7FCF" w14:paraId="487953E2" w14:textId="77777777"/>
    <w:p w:rsidR="004E7FCF" w:rsidP="006E11E7" w:rsidRDefault="004E7FCF" w14:paraId="5063DAA7" w14:textId="77777777"/>
    <w:p w:rsidR="004E7FCF" w:rsidP="006E11E7" w:rsidRDefault="004E7FCF" w14:paraId="165AB5CB" w14:textId="77777777"/>
    <w:p w:rsidR="004E7FCF" w:rsidP="006E11E7" w:rsidRDefault="004E7FCF" w14:paraId="73015C0B" w14:textId="77777777"/>
    <w:p w:rsidR="004E7FCF" w:rsidP="006E11E7" w:rsidRDefault="004E7FCF" w14:paraId="0DCB777C" w14:textId="77777777"/>
    <w:p w:rsidR="004E7FCF" w:rsidP="006E11E7" w:rsidRDefault="004E7FCF" w14:paraId="6E032646" w14:textId="77777777"/>
    <w:p w:rsidR="004E7FCF" w:rsidP="006E11E7" w:rsidRDefault="004E7FCF" w14:paraId="794FDF39" w14:textId="77777777"/>
    <w:p w:rsidR="004E7FCF" w:rsidP="006E11E7" w:rsidRDefault="004E7FCF" w14:paraId="3CA717AA" w14:textId="77777777"/>
    <w:p w:rsidR="004E7FCF" w:rsidP="006E11E7" w:rsidRDefault="004E7FCF" w14:paraId="4D93897C" w14:textId="77777777"/>
    <w:p w:rsidR="004E7FCF" w:rsidP="006E11E7" w:rsidRDefault="004E7FCF" w14:paraId="2D258EEA" w14:textId="77777777"/>
    <w:p w:rsidR="004E7FCF" w:rsidP="006E11E7" w:rsidRDefault="004E7FCF" w14:paraId="31E10D57" w14:textId="77777777"/>
    <w:p w:rsidR="004E7FCF" w:rsidP="006E11E7" w:rsidRDefault="004E7FCF" w14:paraId="4BD771DD" w14:textId="77777777"/>
    <w:p w:rsidR="004E7FCF" w:rsidP="006E11E7" w:rsidRDefault="004E7FCF" w14:paraId="3A59C992" w14:textId="77777777"/>
    <w:p w:rsidR="004E7FCF" w:rsidP="006E11E7" w:rsidRDefault="004E7FCF" w14:paraId="18E083A3" w14:textId="77777777"/>
    <w:sdt>
      <w:sdtPr>
        <w:id w:val="1394426791"/>
        <w:docPartObj>
          <w:docPartGallery w:val="Table of Contents"/>
          <w:docPartUnique/>
        </w:docPartObj>
        <w:rPr>
          <w:rFonts w:ascii="Aptos" w:hAnsi="Aptos" w:eastAsia="游明朝" w:cs="Times New Roman" w:asciiTheme="minorAscii" w:hAnsiTheme="minorAscii" w:eastAsiaTheme="minorEastAsia"/>
          <w:color w:val="auto"/>
          <w:sz w:val="22"/>
          <w:szCs w:val="22"/>
        </w:rPr>
      </w:sdtPr>
      <w:sdtEndPr>
        <w:rPr>
          <w:rFonts w:ascii="Aptos" w:hAnsi="Aptos" w:eastAsia="游明朝" w:cs="Times New Roman" w:asciiTheme="minorAscii" w:hAnsiTheme="minorAscii" w:eastAsiaTheme="minorEastAsia"/>
          <w:color w:val="auto"/>
          <w:sz w:val="22"/>
          <w:szCs w:val="22"/>
        </w:rPr>
      </w:sdtEndPr>
      <w:sdtContent>
        <w:p w:rsidRPr="004829C7" w:rsidR="004829C7" w:rsidRDefault="004829C7" w14:paraId="64541E6A" w14:textId="777A037E">
          <w:pPr>
            <w:pStyle w:val="TOCHeading"/>
            <w:rPr>
              <w:rFonts w:ascii="Times New Roman" w:hAnsi="Times New Roman" w:cs="Times New Roman"/>
            </w:rPr>
          </w:pPr>
          <w:r w:rsidRPr="004829C7">
            <w:rPr>
              <w:rFonts w:ascii="Times New Roman" w:hAnsi="Times New Roman" w:cs="Times New Roman"/>
            </w:rPr>
            <w:t>Table of Contents</w:t>
          </w:r>
        </w:p>
        <w:p w:rsidR="00EE7997" w:rsidRDefault="6749D6BE" w14:paraId="44C6B88E" w14:textId="20C61ED2">
          <w:pPr>
            <w:pStyle w:val="TOC1"/>
            <w:tabs>
              <w:tab w:val="right" w:leader="dot" w:pos="9350"/>
            </w:tabs>
            <w:rPr>
              <w:rFonts w:cstheme="minorBidi"/>
              <w:noProof/>
              <w:kern w:val="2"/>
              <w:sz w:val="24"/>
              <w:szCs w:val="24"/>
              <w14:ligatures w14:val="standardContextual"/>
            </w:rPr>
          </w:pPr>
          <w:r>
            <w:fldChar w:fldCharType="begin"/>
          </w:r>
          <w:r w:rsidR="00BD24E9">
            <w:instrText>TOC \o "1-3" \z \u \h</w:instrText>
          </w:r>
          <w:r>
            <w:fldChar w:fldCharType="separate"/>
          </w:r>
          <w:hyperlink w:history="1" w:anchor="_Toc191588493">
            <w:r w:rsidRPr="009F25C5" w:rsidR="00EE7997">
              <w:rPr>
                <w:rStyle w:val="Hyperlink"/>
                <w:rFonts w:ascii="Times New Roman" w:hAnsi="Times New Roman"/>
                <w:noProof/>
              </w:rPr>
              <w:t>Abstract</w:t>
            </w:r>
            <w:r w:rsidR="00EE7997">
              <w:rPr>
                <w:noProof/>
                <w:webHidden/>
              </w:rPr>
              <w:tab/>
            </w:r>
            <w:r w:rsidR="00EE7997">
              <w:rPr>
                <w:noProof/>
                <w:webHidden/>
              </w:rPr>
              <w:fldChar w:fldCharType="begin"/>
            </w:r>
            <w:r w:rsidR="00EE7997">
              <w:rPr>
                <w:noProof/>
                <w:webHidden/>
              </w:rPr>
              <w:instrText xml:space="preserve"> PAGEREF _Toc191588493 \h </w:instrText>
            </w:r>
            <w:r w:rsidR="00EE7997">
              <w:rPr>
                <w:noProof/>
                <w:webHidden/>
              </w:rPr>
            </w:r>
            <w:r w:rsidR="00EE7997">
              <w:rPr>
                <w:noProof/>
                <w:webHidden/>
              </w:rPr>
              <w:fldChar w:fldCharType="separate"/>
            </w:r>
            <w:r w:rsidR="00EE7997">
              <w:rPr>
                <w:noProof/>
                <w:webHidden/>
              </w:rPr>
              <w:t>i</w:t>
            </w:r>
            <w:r w:rsidR="00EE7997">
              <w:rPr>
                <w:noProof/>
                <w:webHidden/>
              </w:rPr>
              <w:fldChar w:fldCharType="end"/>
            </w:r>
          </w:hyperlink>
        </w:p>
        <w:p w:rsidR="00EE7997" w:rsidRDefault="00EE7997" w14:paraId="16A2EA11" w14:textId="14F57D0F">
          <w:pPr>
            <w:pStyle w:val="TOC1"/>
            <w:tabs>
              <w:tab w:val="right" w:leader="dot" w:pos="9350"/>
            </w:tabs>
            <w:rPr>
              <w:rFonts w:cstheme="minorBidi"/>
              <w:noProof/>
              <w:kern w:val="2"/>
              <w:sz w:val="24"/>
              <w:szCs w:val="24"/>
              <w14:ligatures w14:val="standardContextual"/>
            </w:rPr>
          </w:pPr>
          <w:hyperlink w:history="1" w:anchor="_Toc191588494">
            <w:r w:rsidRPr="009F25C5">
              <w:rPr>
                <w:rStyle w:val="Hyperlink"/>
                <w:rFonts w:ascii="Times New Roman" w:hAnsi="Times New Roman"/>
                <w:noProof/>
              </w:rPr>
              <w:t>List of Figures</w:t>
            </w:r>
            <w:r>
              <w:rPr>
                <w:noProof/>
                <w:webHidden/>
              </w:rPr>
              <w:tab/>
            </w:r>
            <w:r>
              <w:rPr>
                <w:noProof/>
                <w:webHidden/>
              </w:rPr>
              <w:fldChar w:fldCharType="begin"/>
            </w:r>
            <w:r>
              <w:rPr>
                <w:noProof/>
                <w:webHidden/>
              </w:rPr>
              <w:instrText xml:space="preserve"> PAGEREF _Toc191588494 \h </w:instrText>
            </w:r>
            <w:r>
              <w:rPr>
                <w:noProof/>
                <w:webHidden/>
              </w:rPr>
            </w:r>
            <w:r>
              <w:rPr>
                <w:noProof/>
                <w:webHidden/>
              </w:rPr>
              <w:fldChar w:fldCharType="separate"/>
            </w:r>
            <w:r>
              <w:rPr>
                <w:noProof/>
                <w:webHidden/>
              </w:rPr>
              <w:t>iii</w:t>
            </w:r>
            <w:r>
              <w:rPr>
                <w:noProof/>
                <w:webHidden/>
              </w:rPr>
              <w:fldChar w:fldCharType="end"/>
            </w:r>
          </w:hyperlink>
        </w:p>
        <w:p w:rsidR="00EE7997" w:rsidRDefault="00EE7997" w14:paraId="02FA56C9" w14:textId="28E78DA8">
          <w:pPr>
            <w:pStyle w:val="TOC1"/>
            <w:tabs>
              <w:tab w:val="right" w:leader="dot" w:pos="9350"/>
            </w:tabs>
            <w:rPr>
              <w:rFonts w:cstheme="minorBidi"/>
              <w:noProof/>
              <w:kern w:val="2"/>
              <w:sz w:val="24"/>
              <w:szCs w:val="24"/>
              <w14:ligatures w14:val="standardContextual"/>
            </w:rPr>
          </w:pPr>
          <w:hyperlink w:history="1" w:anchor="_Toc191588495">
            <w:r w:rsidRPr="009F25C5">
              <w:rPr>
                <w:rStyle w:val="Hyperlink"/>
                <w:rFonts w:ascii="Times New Roman" w:hAnsi="Times New Roman"/>
                <w:noProof/>
              </w:rPr>
              <w:t>List of Tables</w:t>
            </w:r>
            <w:r>
              <w:rPr>
                <w:noProof/>
                <w:webHidden/>
              </w:rPr>
              <w:tab/>
            </w:r>
            <w:r>
              <w:rPr>
                <w:noProof/>
                <w:webHidden/>
              </w:rPr>
              <w:fldChar w:fldCharType="begin"/>
            </w:r>
            <w:r>
              <w:rPr>
                <w:noProof/>
                <w:webHidden/>
              </w:rPr>
              <w:instrText xml:space="preserve"> PAGEREF _Toc191588495 \h </w:instrText>
            </w:r>
            <w:r>
              <w:rPr>
                <w:noProof/>
                <w:webHidden/>
              </w:rPr>
            </w:r>
            <w:r>
              <w:rPr>
                <w:noProof/>
                <w:webHidden/>
              </w:rPr>
              <w:fldChar w:fldCharType="separate"/>
            </w:r>
            <w:r>
              <w:rPr>
                <w:noProof/>
                <w:webHidden/>
              </w:rPr>
              <w:t>iv</w:t>
            </w:r>
            <w:r>
              <w:rPr>
                <w:noProof/>
                <w:webHidden/>
              </w:rPr>
              <w:fldChar w:fldCharType="end"/>
            </w:r>
          </w:hyperlink>
        </w:p>
        <w:p w:rsidR="00EE7997" w:rsidRDefault="00EE7997" w14:paraId="58E010DE" w14:textId="6C462657">
          <w:pPr>
            <w:pStyle w:val="TOC1"/>
            <w:tabs>
              <w:tab w:val="right" w:leader="dot" w:pos="9350"/>
            </w:tabs>
            <w:rPr>
              <w:rFonts w:cstheme="minorBidi"/>
              <w:noProof/>
              <w:kern w:val="2"/>
              <w:sz w:val="24"/>
              <w:szCs w:val="24"/>
              <w14:ligatures w14:val="standardContextual"/>
            </w:rPr>
          </w:pPr>
          <w:hyperlink w:history="1" w:anchor="_Toc191588496">
            <w:r w:rsidRPr="009F25C5">
              <w:rPr>
                <w:rStyle w:val="Hyperlink"/>
                <w:rFonts w:ascii="Times New Roman" w:hAnsi="Times New Roman"/>
                <w:noProof/>
              </w:rPr>
              <w:t>Customer Needs and Requirements</w:t>
            </w:r>
            <w:r>
              <w:rPr>
                <w:noProof/>
                <w:webHidden/>
              </w:rPr>
              <w:tab/>
            </w:r>
            <w:r>
              <w:rPr>
                <w:noProof/>
                <w:webHidden/>
              </w:rPr>
              <w:fldChar w:fldCharType="begin"/>
            </w:r>
            <w:r>
              <w:rPr>
                <w:noProof/>
                <w:webHidden/>
              </w:rPr>
              <w:instrText xml:space="preserve"> PAGEREF _Toc191588496 \h </w:instrText>
            </w:r>
            <w:r>
              <w:rPr>
                <w:noProof/>
                <w:webHidden/>
              </w:rPr>
            </w:r>
            <w:r>
              <w:rPr>
                <w:noProof/>
                <w:webHidden/>
              </w:rPr>
              <w:fldChar w:fldCharType="separate"/>
            </w:r>
            <w:r>
              <w:rPr>
                <w:noProof/>
                <w:webHidden/>
              </w:rPr>
              <w:t>1</w:t>
            </w:r>
            <w:r>
              <w:rPr>
                <w:noProof/>
                <w:webHidden/>
              </w:rPr>
              <w:fldChar w:fldCharType="end"/>
            </w:r>
          </w:hyperlink>
        </w:p>
        <w:p w:rsidR="00EE7997" w:rsidRDefault="00EE7997" w14:paraId="26F4092B" w14:textId="5527FE2A">
          <w:pPr>
            <w:pStyle w:val="TOC2"/>
            <w:tabs>
              <w:tab w:val="right" w:leader="dot" w:pos="9350"/>
            </w:tabs>
            <w:rPr>
              <w:rFonts w:cstheme="minorBidi"/>
              <w:noProof/>
              <w:kern w:val="2"/>
              <w:sz w:val="24"/>
              <w:szCs w:val="24"/>
              <w14:ligatures w14:val="standardContextual"/>
            </w:rPr>
          </w:pPr>
          <w:hyperlink w:history="1" w:anchor="_Toc191588497">
            <w:r w:rsidRPr="009F25C5">
              <w:rPr>
                <w:rStyle w:val="Hyperlink"/>
                <w:rFonts w:ascii="Times New Roman" w:hAnsi="Times New Roman"/>
                <w:noProof/>
              </w:rPr>
              <w:t>Justification for Requirements</w:t>
            </w:r>
            <w:r>
              <w:rPr>
                <w:noProof/>
                <w:webHidden/>
              </w:rPr>
              <w:tab/>
            </w:r>
            <w:r>
              <w:rPr>
                <w:noProof/>
                <w:webHidden/>
              </w:rPr>
              <w:fldChar w:fldCharType="begin"/>
            </w:r>
            <w:r>
              <w:rPr>
                <w:noProof/>
                <w:webHidden/>
              </w:rPr>
              <w:instrText xml:space="preserve"> PAGEREF _Toc191588497 \h </w:instrText>
            </w:r>
            <w:r>
              <w:rPr>
                <w:noProof/>
                <w:webHidden/>
              </w:rPr>
            </w:r>
            <w:r>
              <w:rPr>
                <w:noProof/>
                <w:webHidden/>
              </w:rPr>
              <w:fldChar w:fldCharType="separate"/>
            </w:r>
            <w:r>
              <w:rPr>
                <w:noProof/>
                <w:webHidden/>
              </w:rPr>
              <w:t>1</w:t>
            </w:r>
            <w:r>
              <w:rPr>
                <w:noProof/>
                <w:webHidden/>
              </w:rPr>
              <w:fldChar w:fldCharType="end"/>
            </w:r>
          </w:hyperlink>
        </w:p>
        <w:p w:rsidR="00EE7997" w:rsidRDefault="00EE7997" w14:paraId="7B106C0B" w14:textId="5E51DC26">
          <w:pPr>
            <w:pStyle w:val="TOC1"/>
            <w:tabs>
              <w:tab w:val="right" w:leader="dot" w:pos="9350"/>
            </w:tabs>
            <w:rPr>
              <w:rFonts w:cstheme="minorBidi"/>
              <w:noProof/>
              <w:kern w:val="2"/>
              <w:sz w:val="24"/>
              <w:szCs w:val="24"/>
              <w14:ligatures w14:val="standardContextual"/>
            </w:rPr>
          </w:pPr>
          <w:hyperlink w:history="1" w:anchor="_Toc191588498">
            <w:r w:rsidRPr="009F25C5">
              <w:rPr>
                <w:rStyle w:val="Hyperlink"/>
                <w:rFonts w:ascii="Times New Roman" w:hAnsi="Times New Roman"/>
                <w:noProof/>
              </w:rPr>
              <w:t>Global, Economic, Social, and Environmental Impacts</w:t>
            </w:r>
            <w:r>
              <w:rPr>
                <w:noProof/>
                <w:webHidden/>
              </w:rPr>
              <w:tab/>
            </w:r>
            <w:r>
              <w:rPr>
                <w:noProof/>
                <w:webHidden/>
              </w:rPr>
              <w:fldChar w:fldCharType="begin"/>
            </w:r>
            <w:r>
              <w:rPr>
                <w:noProof/>
                <w:webHidden/>
              </w:rPr>
              <w:instrText xml:space="preserve"> PAGEREF _Toc191588498 \h </w:instrText>
            </w:r>
            <w:r>
              <w:rPr>
                <w:noProof/>
                <w:webHidden/>
              </w:rPr>
            </w:r>
            <w:r>
              <w:rPr>
                <w:noProof/>
                <w:webHidden/>
              </w:rPr>
              <w:fldChar w:fldCharType="separate"/>
            </w:r>
            <w:r>
              <w:rPr>
                <w:noProof/>
                <w:webHidden/>
              </w:rPr>
              <w:t>2</w:t>
            </w:r>
            <w:r>
              <w:rPr>
                <w:noProof/>
                <w:webHidden/>
              </w:rPr>
              <w:fldChar w:fldCharType="end"/>
            </w:r>
          </w:hyperlink>
        </w:p>
        <w:p w:rsidR="00EE7997" w:rsidRDefault="00EE7997" w14:paraId="400DCF64" w14:textId="4C69BA8C">
          <w:pPr>
            <w:pStyle w:val="TOC1"/>
            <w:tabs>
              <w:tab w:val="right" w:leader="dot" w:pos="9350"/>
            </w:tabs>
            <w:rPr>
              <w:rFonts w:cstheme="minorBidi"/>
              <w:noProof/>
              <w:kern w:val="2"/>
              <w:sz w:val="24"/>
              <w:szCs w:val="24"/>
              <w14:ligatures w14:val="standardContextual"/>
            </w:rPr>
          </w:pPr>
          <w:hyperlink w:history="1" w:anchor="_Toc191588499">
            <w:r w:rsidRPr="009F25C5">
              <w:rPr>
                <w:rStyle w:val="Hyperlink"/>
                <w:rFonts w:ascii="Times New Roman" w:hAnsi="Times New Roman"/>
                <w:noProof/>
              </w:rPr>
              <w:t>Design Summary (Design Iteration 1)</w:t>
            </w:r>
            <w:r>
              <w:rPr>
                <w:noProof/>
                <w:webHidden/>
              </w:rPr>
              <w:tab/>
            </w:r>
            <w:r>
              <w:rPr>
                <w:noProof/>
                <w:webHidden/>
              </w:rPr>
              <w:fldChar w:fldCharType="begin"/>
            </w:r>
            <w:r>
              <w:rPr>
                <w:noProof/>
                <w:webHidden/>
              </w:rPr>
              <w:instrText xml:space="preserve"> PAGEREF _Toc191588499 \h </w:instrText>
            </w:r>
            <w:r>
              <w:rPr>
                <w:noProof/>
                <w:webHidden/>
              </w:rPr>
            </w:r>
            <w:r>
              <w:rPr>
                <w:noProof/>
                <w:webHidden/>
              </w:rPr>
              <w:fldChar w:fldCharType="separate"/>
            </w:r>
            <w:r>
              <w:rPr>
                <w:noProof/>
                <w:webHidden/>
              </w:rPr>
              <w:t>3</w:t>
            </w:r>
            <w:r>
              <w:rPr>
                <w:noProof/>
                <w:webHidden/>
              </w:rPr>
              <w:fldChar w:fldCharType="end"/>
            </w:r>
          </w:hyperlink>
        </w:p>
        <w:p w:rsidR="00EE7997" w:rsidRDefault="00EE7997" w14:paraId="6CDA10A8" w14:textId="30F6FDED">
          <w:pPr>
            <w:pStyle w:val="TOC1"/>
            <w:tabs>
              <w:tab w:val="right" w:leader="dot" w:pos="9350"/>
            </w:tabs>
            <w:rPr>
              <w:rFonts w:cstheme="minorBidi"/>
              <w:noProof/>
              <w:kern w:val="2"/>
              <w:sz w:val="24"/>
              <w:szCs w:val="24"/>
              <w14:ligatures w14:val="standardContextual"/>
            </w:rPr>
          </w:pPr>
          <w:hyperlink w:history="1" w:anchor="_Toc191588500">
            <w:r w:rsidRPr="009F25C5">
              <w:rPr>
                <w:rStyle w:val="Hyperlink"/>
                <w:rFonts w:ascii="Times New Roman" w:hAnsi="Times New Roman"/>
                <w:noProof/>
              </w:rPr>
              <w:t>Concept Generation (Design Iteration 1)</w:t>
            </w:r>
            <w:r>
              <w:rPr>
                <w:noProof/>
                <w:webHidden/>
              </w:rPr>
              <w:tab/>
            </w:r>
            <w:r>
              <w:rPr>
                <w:noProof/>
                <w:webHidden/>
              </w:rPr>
              <w:fldChar w:fldCharType="begin"/>
            </w:r>
            <w:r>
              <w:rPr>
                <w:noProof/>
                <w:webHidden/>
              </w:rPr>
              <w:instrText xml:space="preserve"> PAGEREF _Toc191588500 \h </w:instrText>
            </w:r>
            <w:r>
              <w:rPr>
                <w:noProof/>
                <w:webHidden/>
              </w:rPr>
            </w:r>
            <w:r>
              <w:rPr>
                <w:noProof/>
                <w:webHidden/>
              </w:rPr>
              <w:fldChar w:fldCharType="separate"/>
            </w:r>
            <w:r>
              <w:rPr>
                <w:noProof/>
                <w:webHidden/>
              </w:rPr>
              <w:t>4</w:t>
            </w:r>
            <w:r>
              <w:rPr>
                <w:noProof/>
                <w:webHidden/>
              </w:rPr>
              <w:fldChar w:fldCharType="end"/>
            </w:r>
          </w:hyperlink>
        </w:p>
        <w:p w:rsidR="00EE7997" w:rsidRDefault="00EE7997" w14:paraId="04BDFB5D" w14:textId="317907C3">
          <w:pPr>
            <w:pStyle w:val="TOC1"/>
            <w:tabs>
              <w:tab w:val="right" w:leader="dot" w:pos="9350"/>
            </w:tabs>
            <w:rPr>
              <w:rFonts w:cstheme="minorBidi"/>
              <w:noProof/>
              <w:kern w:val="2"/>
              <w:sz w:val="24"/>
              <w:szCs w:val="24"/>
              <w14:ligatures w14:val="standardContextual"/>
            </w:rPr>
          </w:pPr>
          <w:hyperlink w:history="1" w:anchor="_Toc191588501">
            <w:r w:rsidRPr="009F25C5">
              <w:rPr>
                <w:rStyle w:val="Hyperlink"/>
                <w:rFonts w:ascii="Times New Roman" w:hAnsi="Times New Roman"/>
                <w:noProof/>
              </w:rPr>
              <w:t>Concept Selection (Design Iteration 1)</w:t>
            </w:r>
            <w:r>
              <w:rPr>
                <w:noProof/>
                <w:webHidden/>
              </w:rPr>
              <w:tab/>
            </w:r>
            <w:r>
              <w:rPr>
                <w:noProof/>
                <w:webHidden/>
              </w:rPr>
              <w:fldChar w:fldCharType="begin"/>
            </w:r>
            <w:r>
              <w:rPr>
                <w:noProof/>
                <w:webHidden/>
              </w:rPr>
              <w:instrText xml:space="preserve"> PAGEREF _Toc191588501 \h </w:instrText>
            </w:r>
            <w:r>
              <w:rPr>
                <w:noProof/>
                <w:webHidden/>
              </w:rPr>
            </w:r>
            <w:r>
              <w:rPr>
                <w:noProof/>
                <w:webHidden/>
              </w:rPr>
              <w:fldChar w:fldCharType="separate"/>
            </w:r>
            <w:r>
              <w:rPr>
                <w:noProof/>
                <w:webHidden/>
              </w:rPr>
              <w:t>8</w:t>
            </w:r>
            <w:r>
              <w:rPr>
                <w:noProof/>
                <w:webHidden/>
              </w:rPr>
              <w:fldChar w:fldCharType="end"/>
            </w:r>
          </w:hyperlink>
        </w:p>
        <w:p w:rsidR="00EE7997" w:rsidRDefault="00EE7997" w14:paraId="0760DBDB" w14:textId="0E5C75B7">
          <w:pPr>
            <w:pStyle w:val="TOC1"/>
            <w:tabs>
              <w:tab w:val="right" w:leader="dot" w:pos="9350"/>
            </w:tabs>
            <w:rPr>
              <w:rFonts w:cstheme="minorBidi"/>
              <w:noProof/>
              <w:kern w:val="2"/>
              <w:sz w:val="24"/>
              <w:szCs w:val="24"/>
              <w14:ligatures w14:val="standardContextual"/>
            </w:rPr>
          </w:pPr>
          <w:hyperlink w:history="1" w:anchor="_Toc191588502">
            <w:r w:rsidRPr="009F25C5">
              <w:rPr>
                <w:rStyle w:val="Hyperlink"/>
                <w:rFonts w:ascii="Times New Roman" w:hAnsi="Times New Roman" w:eastAsia="Times New Roman"/>
                <w:noProof/>
              </w:rPr>
              <w:t>Detailed Design Discussion (Design Iteration 1)</w:t>
            </w:r>
            <w:r>
              <w:rPr>
                <w:noProof/>
                <w:webHidden/>
              </w:rPr>
              <w:tab/>
            </w:r>
            <w:r>
              <w:rPr>
                <w:noProof/>
                <w:webHidden/>
              </w:rPr>
              <w:fldChar w:fldCharType="begin"/>
            </w:r>
            <w:r>
              <w:rPr>
                <w:noProof/>
                <w:webHidden/>
              </w:rPr>
              <w:instrText xml:space="preserve"> PAGEREF _Toc191588502 \h </w:instrText>
            </w:r>
            <w:r>
              <w:rPr>
                <w:noProof/>
                <w:webHidden/>
              </w:rPr>
            </w:r>
            <w:r>
              <w:rPr>
                <w:noProof/>
                <w:webHidden/>
              </w:rPr>
              <w:fldChar w:fldCharType="separate"/>
            </w:r>
            <w:r>
              <w:rPr>
                <w:noProof/>
                <w:webHidden/>
              </w:rPr>
              <w:t>13</w:t>
            </w:r>
            <w:r>
              <w:rPr>
                <w:noProof/>
                <w:webHidden/>
              </w:rPr>
              <w:fldChar w:fldCharType="end"/>
            </w:r>
          </w:hyperlink>
        </w:p>
        <w:p w:rsidR="00EE7997" w:rsidRDefault="00EE7997" w14:paraId="29DF1576" w14:textId="1F90EB4B">
          <w:pPr>
            <w:pStyle w:val="TOC2"/>
            <w:tabs>
              <w:tab w:val="right" w:leader="dot" w:pos="9350"/>
            </w:tabs>
            <w:rPr>
              <w:rFonts w:cstheme="minorBidi"/>
              <w:noProof/>
              <w:kern w:val="2"/>
              <w:sz w:val="24"/>
              <w:szCs w:val="24"/>
              <w14:ligatures w14:val="standardContextual"/>
            </w:rPr>
          </w:pPr>
          <w:hyperlink w:history="1" w:anchor="_Toc191588503">
            <w:r w:rsidRPr="009F25C5">
              <w:rPr>
                <w:rStyle w:val="Hyperlink"/>
                <w:rFonts w:ascii="Times New Roman" w:hAnsi="Times New Roman" w:eastAsia="Times New Roman"/>
                <w:noProof/>
              </w:rPr>
              <w:t>Polymer Body</w:t>
            </w:r>
            <w:r>
              <w:rPr>
                <w:noProof/>
                <w:webHidden/>
              </w:rPr>
              <w:tab/>
            </w:r>
            <w:r>
              <w:rPr>
                <w:noProof/>
                <w:webHidden/>
              </w:rPr>
              <w:fldChar w:fldCharType="begin"/>
            </w:r>
            <w:r>
              <w:rPr>
                <w:noProof/>
                <w:webHidden/>
              </w:rPr>
              <w:instrText xml:space="preserve"> PAGEREF _Toc191588503 \h </w:instrText>
            </w:r>
            <w:r>
              <w:rPr>
                <w:noProof/>
                <w:webHidden/>
              </w:rPr>
            </w:r>
            <w:r>
              <w:rPr>
                <w:noProof/>
                <w:webHidden/>
              </w:rPr>
              <w:fldChar w:fldCharType="separate"/>
            </w:r>
            <w:r>
              <w:rPr>
                <w:noProof/>
                <w:webHidden/>
              </w:rPr>
              <w:t>13</w:t>
            </w:r>
            <w:r>
              <w:rPr>
                <w:noProof/>
                <w:webHidden/>
              </w:rPr>
              <w:fldChar w:fldCharType="end"/>
            </w:r>
          </w:hyperlink>
        </w:p>
        <w:p w:rsidR="00EE7997" w:rsidRDefault="00EE7997" w14:paraId="6E470C7B" w14:textId="0B816653">
          <w:pPr>
            <w:pStyle w:val="TOC2"/>
            <w:tabs>
              <w:tab w:val="right" w:leader="dot" w:pos="9350"/>
            </w:tabs>
            <w:rPr>
              <w:rFonts w:cstheme="minorBidi"/>
              <w:noProof/>
              <w:kern w:val="2"/>
              <w:sz w:val="24"/>
              <w:szCs w:val="24"/>
              <w14:ligatures w14:val="standardContextual"/>
            </w:rPr>
          </w:pPr>
          <w:hyperlink w:history="1" w:anchor="_Toc191588504">
            <w:r w:rsidRPr="009F25C5">
              <w:rPr>
                <w:rStyle w:val="Hyperlink"/>
                <w:rFonts w:ascii="Times New Roman" w:hAnsi="Times New Roman" w:eastAsia="Times New Roman"/>
                <w:noProof/>
              </w:rPr>
              <w:t>Tires</w:t>
            </w:r>
            <w:r>
              <w:rPr>
                <w:noProof/>
                <w:webHidden/>
              </w:rPr>
              <w:tab/>
            </w:r>
            <w:r>
              <w:rPr>
                <w:noProof/>
                <w:webHidden/>
              </w:rPr>
              <w:fldChar w:fldCharType="begin"/>
            </w:r>
            <w:r>
              <w:rPr>
                <w:noProof/>
                <w:webHidden/>
              </w:rPr>
              <w:instrText xml:space="preserve"> PAGEREF _Toc191588504 \h </w:instrText>
            </w:r>
            <w:r>
              <w:rPr>
                <w:noProof/>
                <w:webHidden/>
              </w:rPr>
            </w:r>
            <w:r>
              <w:rPr>
                <w:noProof/>
                <w:webHidden/>
              </w:rPr>
              <w:fldChar w:fldCharType="separate"/>
            </w:r>
            <w:r>
              <w:rPr>
                <w:noProof/>
                <w:webHidden/>
              </w:rPr>
              <w:t>15</w:t>
            </w:r>
            <w:r>
              <w:rPr>
                <w:noProof/>
                <w:webHidden/>
              </w:rPr>
              <w:fldChar w:fldCharType="end"/>
            </w:r>
          </w:hyperlink>
        </w:p>
        <w:p w:rsidR="00EE7997" w:rsidRDefault="00EE7997" w14:paraId="36B6C8DD" w14:textId="1446D93F">
          <w:pPr>
            <w:pStyle w:val="TOC2"/>
            <w:tabs>
              <w:tab w:val="right" w:leader="dot" w:pos="9350"/>
            </w:tabs>
            <w:rPr>
              <w:rFonts w:cstheme="minorBidi"/>
              <w:noProof/>
              <w:kern w:val="2"/>
              <w:sz w:val="24"/>
              <w:szCs w:val="24"/>
              <w14:ligatures w14:val="standardContextual"/>
            </w:rPr>
          </w:pPr>
          <w:hyperlink w:history="1" w:anchor="_Toc191588505">
            <w:r w:rsidRPr="009F25C5">
              <w:rPr>
                <w:rStyle w:val="Hyperlink"/>
                <w:rFonts w:ascii="Times New Roman" w:hAnsi="Times New Roman" w:eastAsia="Times New Roman"/>
                <w:noProof/>
              </w:rPr>
              <w:t>Trine “Power T”</w:t>
            </w:r>
            <w:r>
              <w:rPr>
                <w:noProof/>
                <w:webHidden/>
              </w:rPr>
              <w:tab/>
            </w:r>
            <w:r>
              <w:rPr>
                <w:noProof/>
                <w:webHidden/>
              </w:rPr>
              <w:fldChar w:fldCharType="begin"/>
            </w:r>
            <w:r>
              <w:rPr>
                <w:noProof/>
                <w:webHidden/>
              </w:rPr>
              <w:instrText xml:space="preserve"> PAGEREF _Toc191588505 \h </w:instrText>
            </w:r>
            <w:r>
              <w:rPr>
                <w:noProof/>
                <w:webHidden/>
              </w:rPr>
            </w:r>
            <w:r>
              <w:rPr>
                <w:noProof/>
                <w:webHidden/>
              </w:rPr>
              <w:fldChar w:fldCharType="separate"/>
            </w:r>
            <w:r>
              <w:rPr>
                <w:noProof/>
                <w:webHidden/>
              </w:rPr>
              <w:t>16</w:t>
            </w:r>
            <w:r>
              <w:rPr>
                <w:noProof/>
                <w:webHidden/>
              </w:rPr>
              <w:fldChar w:fldCharType="end"/>
            </w:r>
          </w:hyperlink>
        </w:p>
        <w:p w:rsidR="00EE7997" w:rsidRDefault="00EE7997" w14:paraId="1D449BA2" w14:textId="5B4E4237">
          <w:pPr>
            <w:pStyle w:val="TOC2"/>
            <w:tabs>
              <w:tab w:val="right" w:leader="dot" w:pos="9350"/>
            </w:tabs>
            <w:rPr>
              <w:rFonts w:cstheme="minorBidi"/>
              <w:noProof/>
              <w:kern w:val="2"/>
              <w:sz w:val="24"/>
              <w:szCs w:val="24"/>
              <w14:ligatures w14:val="standardContextual"/>
            </w:rPr>
          </w:pPr>
          <w:hyperlink w:history="1" w:anchor="_Toc191588506">
            <w:r w:rsidRPr="009F25C5">
              <w:rPr>
                <w:rStyle w:val="Hyperlink"/>
                <w:rFonts w:ascii="Times New Roman" w:hAnsi="Times New Roman" w:eastAsia="Times New Roman"/>
                <w:noProof/>
              </w:rPr>
              <w:t>Bumper</w:t>
            </w:r>
            <w:r>
              <w:rPr>
                <w:noProof/>
                <w:webHidden/>
              </w:rPr>
              <w:tab/>
            </w:r>
            <w:r>
              <w:rPr>
                <w:noProof/>
                <w:webHidden/>
              </w:rPr>
              <w:fldChar w:fldCharType="begin"/>
            </w:r>
            <w:r>
              <w:rPr>
                <w:noProof/>
                <w:webHidden/>
              </w:rPr>
              <w:instrText xml:space="preserve"> PAGEREF _Toc191588506 \h </w:instrText>
            </w:r>
            <w:r>
              <w:rPr>
                <w:noProof/>
                <w:webHidden/>
              </w:rPr>
            </w:r>
            <w:r>
              <w:rPr>
                <w:noProof/>
                <w:webHidden/>
              </w:rPr>
              <w:fldChar w:fldCharType="separate"/>
            </w:r>
            <w:r>
              <w:rPr>
                <w:noProof/>
                <w:webHidden/>
              </w:rPr>
              <w:t>17</w:t>
            </w:r>
            <w:r>
              <w:rPr>
                <w:noProof/>
                <w:webHidden/>
              </w:rPr>
              <w:fldChar w:fldCharType="end"/>
            </w:r>
          </w:hyperlink>
        </w:p>
        <w:p w:rsidR="00EE7997" w:rsidRDefault="00EE7997" w14:paraId="6C13450E" w14:textId="4DECE2B6">
          <w:pPr>
            <w:pStyle w:val="TOC2"/>
            <w:tabs>
              <w:tab w:val="right" w:leader="dot" w:pos="9350"/>
            </w:tabs>
            <w:rPr>
              <w:rFonts w:cstheme="minorBidi"/>
              <w:noProof/>
              <w:kern w:val="2"/>
              <w:sz w:val="24"/>
              <w:szCs w:val="24"/>
              <w14:ligatures w14:val="standardContextual"/>
            </w:rPr>
          </w:pPr>
          <w:hyperlink w:history="1" w:anchor="_Toc191588507">
            <w:r w:rsidRPr="009F25C5">
              <w:rPr>
                <w:rStyle w:val="Hyperlink"/>
                <w:rFonts w:ascii="Times New Roman" w:hAnsi="Times New Roman" w:eastAsia="Times New Roman"/>
                <w:noProof/>
              </w:rPr>
              <w:t>Trailer</w:t>
            </w:r>
            <w:r>
              <w:rPr>
                <w:noProof/>
                <w:webHidden/>
              </w:rPr>
              <w:tab/>
            </w:r>
            <w:r>
              <w:rPr>
                <w:noProof/>
                <w:webHidden/>
              </w:rPr>
              <w:fldChar w:fldCharType="begin"/>
            </w:r>
            <w:r>
              <w:rPr>
                <w:noProof/>
                <w:webHidden/>
              </w:rPr>
              <w:instrText xml:space="preserve"> PAGEREF _Toc191588507 \h </w:instrText>
            </w:r>
            <w:r>
              <w:rPr>
                <w:noProof/>
                <w:webHidden/>
              </w:rPr>
            </w:r>
            <w:r>
              <w:rPr>
                <w:noProof/>
                <w:webHidden/>
              </w:rPr>
              <w:fldChar w:fldCharType="separate"/>
            </w:r>
            <w:r>
              <w:rPr>
                <w:noProof/>
                <w:webHidden/>
              </w:rPr>
              <w:t>19</w:t>
            </w:r>
            <w:r>
              <w:rPr>
                <w:noProof/>
                <w:webHidden/>
              </w:rPr>
              <w:fldChar w:fldCharType="end"/>
            </w:r>
          </w:hyperlink>
        </w:p>
        <w:p w:rsidR="00EE7997" w:rsidRDefault="00EE7997" w14:paraId="3A4D148F" w14:textId="312957F5">
          <w:pPr>
            <w:pStyle w:val="TOC2"/>
            <w:tabs>
              <w:tab w:val="right" w:leader="dot" w:pos="9350"/>
            </w:tabs>
            <w:rPr>
              <w:rFonts w:cstheme="minorBidi"/>
              <w:noProof/>
              <w:kern w:val="2"/>
              <w:sz w:val="24"/>
              <w:szCs w:val="24"/>
              <w14:ligatures w14:val="standardContextual"/>
            </w:rPr>
          </w:pPr>
          <w:hyperlink w:history="1" w:anchor="_Toc191588508">
            <w:r w:rsidRPr="009F25C5">
              <w:rPr>
                <w:rStyle w:val="Hyperlink"/>
                <w:rFonts w:ascii="Times New Roman" w:hAnsi="Times New Roman" w:eastAsia="Times New Roman"/>
                <w:noProof/>
              </w:rPr>
              <w:t>Hitch</w:t>
            </w:r>
            <w:r>
              <w:rPr>
                <w:noProof/>
                <w:webHidden/>
              </w:rPr>
              <w:tab/>
            </w:r>
            <w:r>
              <w:rPr>
                <w:noProof/>
                <w:webHidden/>
              </w:rPr>
              <w:fldChar w:fldCharType="begin"/>
            </w:r>
            <w:r>
              <w:rPr>
                <w:noProof/>
                <w:webHidden/>
              </w:rPr>
              <w:instrText xml:space="preserve"> PAGEREF _Toc191588508 \h </w:instrText>
            </w:r>
            <w:r>
              <w:rPr>
                <w:noProof/>
                <w:webHidden/>
              </w:rPr>
            </w:r>
            <w:r>
              <w:rPr>
                <w:noProof/>
                <w:webHidden/>
              </w:rPr>
              <w:fldChar w:fldCharType="separate"/>
            </w:r>
            <w:r>
              <w:rPr>
                <w:noProof/>
                <w:webHidden/>
              </w:rPr>
              <w:t>21</w:t>
            </w:r>
            <w:r>
              <w:rPr>
                <w:noProof/>
                <w:webHidden/>
              </w:rPr>
              <w:fldChar w:fldCharType="end"/>
            </w:r>
          </w:hyperlink>
        </w:p>
        <w:p w:rsidR="00EE7997" w:rsidRDefault="00EE7997" w14:paraId="3A1A9023" w14:textId="603D6003">
          <w:pPr>
            <w:pStyle w:val="TOC2"/>
            <w:tabs>
              <w:tab w:val="right" w:leader="dot" w:pos="9350"/>
            </w:tabs>
            <w:rPr>
              <w:rFonts w:cstheme="minorBidi"/>
              <w:noProof/>
              <w:kern w:val="2"/>
              <w:sz w:val="24"/>
              <w:szCs w:val="24"/>
              <w14:ligatures w14:val="standardContextual"/>
            </w:rPr>
          </w:pPr>
          <w:hyperlink w:history="1" w:anchor="_Toc191588509">
            <w:r w:rsidRPr="009F25C5">
              <w:rPr>
                <w:rStyle w:val="Hyperlink"/>
                <w:rFonts w:ascii="Times New Roman" w:hAnsi="Times New Roman" w:eastAsia="Times New Roman"/>
                <w:noProof/>
              </w:rPr>
              <w:t>Bill of Materials</w:t>
            </w:r>
            <w:r>
              <w:rPr>
                <w:noProof/>
                <w:webHidden/>
              </w:rPr>
              <w:tab/>
            </w:r>
            <w:r>
              <w:rPr>
                <w:noProof/>
                <w:webHidden/>
              </w:rPr>
              <w:fldChar w:fldCharType="begin"/>
            </w:r>
            <w:r>
              <w:rPr>
                <w:noProof/>
                <w:webHidden/>
              </w:rPr>
              <w:instrText xml:space="preserve"> PAGEREF _Toc191588509 \h </w:instrText>
            </w:r>
            <w:r>
              <w:rPr>
                <w:noProof/>
                <w:webHidden/>
              </w:rPr>
            </w:r>
            <w:r>
              <w:rPr>
                <w:noProof/>
                <w:webHidden/>
              </w:rPr>
              <w:fldChar w:fldCharType="separate"/>
            </w:r>
            <w:r>
              <w:rPr>
                <w:noProof/>
                <w:webHidden/>
              </w:rPr>
              <w:t>22</w:t>
            </w:r>
            <w:r>
              <w:rPr>
                <w:noProof/>
                <w:webHidden/>
              </w:rPr>
              <w:fldChar w:fldCharType="end"/>
            </w:r>
          </w:hyperlink>
        </w:p>
        <w:p w:rsidR="00EE7997" w:rsidRDefault="00EE7997" w14:paraId="28184E8E" w14:textId="6827DD70">
          <w:pPr>
            <w:pStyle w:val="TOC1"/>
            <w:tabs>
              <w:tab w:val="right" w:leader="dot" w:pos="9350"/>
            </w:tabs>
            <w:rPr>
              <w:rFonts w:cstheme="minorBidi"/>
              <w:noProof/>
              <w:kern w:val="2"/>
              <w:sz w:val="24"/>
              <w:szCs w:val="24"/>
              <w14:ligatures w14:val="standardContextual"/>
            </w:rPr>
          </w:pPr>
          <w:hyperlink w:history="1" w:anchor="_Toc191588510">
            <w:r w:rsidRPr="009F25C5">
              <w:rPr>
                <w:rStyle w:val="Hyperlink"/>
                <w:rFonts w:ascii="Times New Roman" w:hAnsi="Times New Roman" w:eastAsia="Times New Roman"/>
                <w:noProof/>
              </w:rPr>
              <w:t>Manufacturing and Assembly Plan</w:t>
            </w:r>
            <w:r>
              <w:rPr>
                <w:noProof/>
                <w:webHidden/>
              </w:rPr>
              <w:tab/>
            </w:r>
            <w:r>
              <w:rPr>
                <w:noProof/>
                <w:webHidden/>
              </w:rPr>
              <w:fldChar w:fldCharType="begin"/>
            </w:r>
            <w:r>
              <w:rPr>
                <w:noProof/>
                <w:webHidden/>
              </w:rPr>
              <w:instrText xml:space="preserve"> PAGEREF _Toc191588510 \h </w:instrText>
            </w:r>
            <w:r>
              <w:rPr>
                <w:noProof/>
                <w:webHidden/>
              </w:rPr>
            </w:r>
            <w:r>
              <w:rPr>
                <w:noProof/>
                <w:webHidden/>
              </w:rPr>
              <w:fldChar w:fldCharType="separate"/>
            </w:r>
            <w:r>
              <w:rPr>
                <w:noProof/>
                <w:webHidden/>
              </w:rPr>
              <w:t>23</w:t>
            </w:r>
            <w:r>
              <w:rPr>
                <w:noProof/>
                <w:webHidden/>
              </w:rPr>
              <w:fldChar w:fldCharType="end"/>
            </w:r>
          </w:hyperlink>
        </w:p>
        <w:p w:rsidR="00EE7997" w:rsidRDefault="00EE7997" w14:paraId="478A6E22" w14:textId="5BD2842B">
          <w:pPr>
            <w:pStyle w:val="TOC2"/>
            <w:tabs>
              <w:tab w:val="right" w:leader="dot" w:pos="9350"/>
            </w:tabs>
            <w:rPr>
              <w:rFonts w:cstheme="minorBidi"/>
              <w:noProof/>
              <w:kern w:val="2"/>
              <w:sz w:val="24"/>
              <w:szCs w:val="24"/>
              <w14:ligatures w14:val="standardContextual"/>
            </w:rPr>
          </w:pPr>
          <w:hyperlink w:history="1" w:anchor="_Toc191588511">
            <w:r w:rsidRPr="009F25C5">
              <w:rPr>
                <w:rStyle w:val="Hyperlink"/>
                <w:rFonts w:ascii="Times New Roman" w:hAnsi="Times New Roman" w:eastAsia="Times New Roman"/>
                <w:noProof/>
              </w:rPr>
              <w:t>Polymer Body</w:t>
            </w:r>
            <w:r>
              <w:rPr>
                <w:noProof/>
                <w:webHidden/>
              </w:rPr>
              <w:tab/>
            </w:r>
            <w:r>
              <w:rPr>
                <w:noProof/>
                <w:webHidden/>
              </w:rPr>
              <w:fldChar w:fldCharType="begin"/>
            </w:r>
            <w:r>
              <w:rPr>
                <w:noProof/>
                <w:webHidden/>
              </w:rPr>
              <w:instrText xml:space="preserve"> PAGEREF _Toc191588511 \h </w:instrText>
            </w:r>
            <w:r>
              <w:rPr>
                <w:noProof/>
                <w:webHidden/>
              </w:rPr>
            </w:r>
            <w:r>
              <w:rPr>
                <w:noProof/>
                <w:webHidden/>
              </w:rPr>
              <w:fldChar w:fldCharType="separate"/>
            </w:r>
            <w:r>
              <w:rPr>
                <w:noProof/>
                <w:webHidden/>
              </w:rPr>
              <w:t>23</w:t>
            </w:r>
            <w:r>
              <w:rPr>
                <w:noProof/>
                <w:webHidden/>
              </w:rPr>
              <w:fldChar w:fldCharType="end"/>
            </w:r>
          </w:hyperlink>
        </w:p>
        <w:p w:rsidR="00EE7997" w:rsidRDefault="00EE7997" w14:paraId="24AFF24F" w14:textId="192D87C8">
          <w:pPr>
            <w:pStyle w:val="TOC2"/>
            <w:tabs>
              <w:tab w:val="right" w:leader="dot" w:pos="9350"/>
            </w:tabs>
            <w:rPr>
              <w:rFonts w:cstheme="minorBidi"/>
              <w:noProof/>
              <w:kern w:val="2"/>
              <w:sz w:val="24"/>
              <w:szCs w:val="24"/>
              <w14:ligatures w14:val="standardContextual"/>
            </w:rPr>
          </w:pPr>
          <w:hyperlink w:history="1" w:anchor="_Toc191588512">
            <w:r w:rsidRPr="009F25C5">
              <w:rPr>
                <w:rStyle w:val="Hyperlink"/>
                <w:rFonts w:ascii="Times New Roman" w:hAnsi="Times New Roman" w:eastAsia="Times New Roman"/>
                <w:noProof/>
              </w:rPr>
              <w:t>Tires</w:t>
            </w:r>
            <w:r>
              <w:rPr>
                <w:noProof/>
                <w:webHidden/>
              </w:rPr>
              <w:tab/>
            </w:r>
            <w:r>
              <w:rPr>
                <w:noProof/>
                <w:webHidden/>
              </w:rPr>
              <w:fldChar w:fldCharType="begin"/>
            </w:r>
            <w:r>
              <w:rPr>
                <w:noProof/>
                <w:webHidden/>
              </w:rPr>
              <w:instrText xml:space="preserve"> PAGEREF _Toc191588512 \h </w:instrText>
            </w:r>
            <w:r>
              <w:rPr>
                <w:noProof/>
                <w:webHidden/>
              </w:rPr>
            </w:r>
            <w:r>
              <w:rPr>
                <w:noProof/>
                <w:webHidden/>
              </w:rPr>
              <w:fldChar w:fldCharType="separate"/>
            </w:r>
            <w:r>
              <w:rPr>
                <w:noProof/>
                <w:webHidden/>
              </w:rPr>
              <w:t>24</w:t>
            </w:r>
            <w:r>
              <w:rPr>
                <w:noProof/>
                <w:webHidden/>
              </w:rPr>
              <w:fldChar w:fldCharType="end"/>
            </w:r>
          </w:hyperlink>
        </w:p>
        <w:p w:rsidR="00EE7997" w:rsidRDefault="00EE7997" w14:paraId="0CEF8004" w14:textId="43BCB9CA">
          <w:pPr>
            <w:pStyle w:val="TOC2"/>
            <w:tabs>
              <w:tab w:val="right" w:leader="dot" w:pos="9350"/>
            </w:tabs>
            <w:rPr>
              <w:rFonts w:cstheme="minorBidi"/>
              <w:noProof/>
              <w:kern w:val="2"/>
              <w:sz w:val="24"/>
              <w:szCs w:val="24"/>
              <w14:ligatures w14:val="standardContextual"/>
            </w:rPr>
          </w:pPr>
          <w:hyperlink w:history="1" w:anchor="_Toc191588513">
            <w:r w:rsidRPr="009F25C5">
              <w:rPr>
                <w:rStyle w:val="Hyperlink"/>
                <w:rFonts w:ascii="Times New Roman" w:hAnsi="Times New Roman" w:eastAsia="Times New Roman"/>
                <w:noProof/>
              </w:rPr>
              <w:t>Trine “Power T”</w:t>
            </w:r>
            <w:r>
              <w:rPr>
                <w:noProof/>
                <w:webHidden/>
              </w:rPr>
              <w:tab/>
            </w:r>
            <w:r>
              <w:rPr>
                <w:noProof/>
                <w:webHidden/>
              </w:rPr>
              <w:fldChar w:fldCharType="begin"/>
            </w:r>
            <w:r>
              <w:rPr>
                <w:noProof/>
                <w:webHidden/>
              </w:rPr>
              <w:instrText xml:space="preserve"> PAGEREF _Toc191588513 \h </w:instrText>
            </w:r>
            <w:r>
              <w:rPr>
                <w:noProof/>
                <w:webHidden/>
              </w:rPr>
            </w:r>
            <w:r>
              <w:rPr>
                <w:noProof/>
                <w:webHidden/>
              </w:rPr>
              <w:fldChar w:fldCharType="separate"/>
            </w:r>
            <w:r>
              <w:rPr>
                <w:noProof/>
                <w:webHidden/>
              </w:rPr>
              <w:t>25</w:t>
            </w:r>
            <w:r>
              <w:rPr>
                <w:noProof/>
                <w:webHidden/>
              </w:rPr>
              <w:fldChar w:fldCharType="end"/>
            </w:r>
          </w:hyperlink>
        </w:p>
        <w:p w:rsidR="00EE7997" w:rsidRDefault="00EE7997" w14:paraId="5B0EDF96" w14:textId="3B3B59E9">
          <w:pPr>
            <w:pStyle w:val="TOC2"/>
            <w:tabs>
              <w:tab w:val="right" w:leader="dot" w:pos="9350"/>
            </w:tabs>
            <w:rPr>
              <w:rFonts w:cstheme="minorBidi"/>
              <w:noProof/>
              <w:kern w:val="2"/>
              <w:sz w:val="24"/>
              <w:szCs w:val="24"/>
              <w14:ligatures w14:val="standardContextual"/>
            </w:rPr>
          </w:pPr>
          <w:hyperlink w:history="1" w:anchor="_Toc191588514">
            <w:r w:rsidRPr="009F25C5">
              <w:rPr>
                <w:rStyle w:val="Hyperlink"/>
                <w:rFonts w:ascii="Times New Roman" w:hAnsi="Times New Roman" w:eastAsia="Times New Roman"/>
                <w:noProof/>
              </w:rPr>
              <w:t>Bumper</w:t>
            </w:r>
            <w:r>
              <w:rPr>
                <w:noProof/>
                <w:webHidden/>
              </w:rPr>
              <w:tab/>
            </w:r>
            <w:r>
              <w:rPr>
                <w:noProof/>
                <w:webHidden/>
              </w:rPr>
              <w:fldChar w:fldCharType="begin"/>
            </w:r>
            <w:r>
              <w:rPr>
                <w:noProof/>
                <w:webHidden/>
              </w:rPr>
              <w:instrText xml:space="preserve"> PAGEREF _Toc191588514 \h </w:instrText>
            </w:r>
            <w:r>
              <w:rPr>
                <w:noProof/>
                <w:webHidden/>
              </w:rPr>
            </w:r>
            <w:r>
              <w:rPr>
                <w:noProof/>
                <w:webHidden/>
              </w:rPr>
              <w:fldChar w:fldCharType="separate"/>
            </w:r>
            <w:r>
              <w:rPr>
                <w:noProof/>
                <w:webHidden/>
              </w:rPr>
              <w:t>26</w:t>
            </w:r>
            <w:r>
              <w:rPr>
                <w:noProof/>
                <w:webHidden/>
              </w:rPr>
              <w:fldChar w:fldCharType="end"/>
            </w:r>
          </w:hyperlink>
        </w:p>
        <w:p w:rsidR="00EE7997" w:rsidRDefault="00EE7997" w14:paraId="64A457EE" w14:textId="63FC5C9F">
          <w:pPr>
            <w:pStyle w:val="TOC2"/>
            <w:tabs>
              <w:tab w:val="right" w:leader="dot" w:pos="9350"/>
            </w:tabs>
            <w:rPr>
              <w:rFonts w:cstheme="minorBidi"/>
              <w:noProof/>
              <w:kern w:val="2"/>
              <w:sz w:val="24"/>
              <w:szCs w:val="24"/>
              <w14:ligatures w14:val="standardContextual"/>
            </w:rPr>
          </w:pPr>
          <w:hyperlink w:history="1" w:anchor="_Toc191588515">
            <w:r w:rsidRPr="009F25C5">
              <w:rPr>
                <w:rStyle w:val="Hyperlink"/>
                <w:rFonts w:ascii="Times New Roman" w:hAnsi="Times New Roman" w:eastAsia="Times New Roman"/>
                <w:noProof/>
              </w:rPr>
              <w:t>Trailer</w:t>
            </w:r>
            <w:r>
              <w:rPr>
                <w:noProof/>
                <w:webHidden/>
              </w:rPr>
              <w:tab/>
            </w:r>
            <w:r>
              <w:rPr>
                <w:noProof/>
                <w:webHidden/>
              </w:rPr>
              <w:fldChar w:fldCharType="begin"/>
            </w:r>
            <w:r>
              <w:rPr>
                <w:noProof/>
                <w:webHidden/>
              </w:rPr>
              <w:instrText xml:space="preserve"> PAGEREF _Toc191588515 \h </w:instrText>
            </w:r>
            <w:r>
              <w:rPr>
                <w:noProof/>
                <w:webHidden/>
              </w:rPr>
            </w:r>
            <w:r>
              <w:rPr>
                <w:noProof/>
                <w:webHidden/>
              </w:rPr>
              <w:fldChar w:fldCharType="separate"/>
            </w:r>
            <w:r>
              <w:rPr>
                <w:noProof/>
                <w:webHidden/>
              </w:rPr>
              <w:t>27</w:t>
            </w:r>
            <w:r>
              <w:rPr>
                <w:noProof/>
                <w:webHidden/>
              </w:rPr>
              <w:fldChar w:fldCharType="end"/>
            </w:r>
          </w:hyperlink>
        </w:p>
        <w:p w:rsidR="00EE7997" w:rsidRDefault="00EE7997" w14:paraId="0FCE2885" w14:textId="706CC9A5">
          <w:pPr>
            <w:pStyle w:val="TOC2"/>
            <w:tabs>
              <w:tab w:val="right" w:leader="dot" w:pos="9350"/>
            </w:tabs>
            <w:rPr>
              <w:rFonts w:cstheme="minorBidi"/>
              <w:noProof/>
              <w:kern w:val="2"/>
              <w:sz w:val="24"/>
              <w:szCs w:val="24"/>
              <w14:ligatures w14:val="standardContextual"/>
            </w:rPr>
          </w:pPr>
          <w:hyperlink w:history="1" w:anchor="_Toc191588516">
            <w:r w:rsidRPr="009F25C5">
              <w:rPr>
                <w:rStyle w:val="Hyperlink"/>
                <w:rFonts w:ascii="Times New Roman" w:hAnsi="Times New Roman" w:eastAsia="Times New Roman"/>
                <w:noProof/>
              </w:rPr>
              <w:t>Hitch</w:t>
            </w:r>
            <w:r>
              <w:rPr>
                <w:noProof/>
                <w:webHidden/>
              </w:rPr>
              <w:tab/>
            </w:r>
            <w:r>
              <w:rPr>
                <w:noProof/>
                <w:webHidden/>
              </w:rPr>
              <w:fldChar w:fldCharType="begin"/>
            </w:r>
            <w:r>
              <w:rPr>
                <w:noProof/>
                <w:webHidden/>
              </w:rPr>
              <w:instrText xml:space="preserve"> PAGEREF _Toc191588516 \h </w:instrText>
            </w:r>
            <w:r>
              <w:rPr>
                <w:noProof/>
                <w:webHidden/>
              </w:rPr>
            </w:r>
            <w:r>
              <w:rPr>
                <w:noProof/>
                <w:webHidden/>
              </w:rPr>
              <w:fldChar w:fldCharType="separate"/>
            </w:r>
            <w:r>
              <w:rPr>
                <w:noProof/>
                <w:webHidden/>
              </w:rPr>
              <w:t>28</w:t>
            </w:r>
            <w:r>
              <w:rPr>
                <w:noProof/>
                <w:webHidden/>
              </w:rPr>
              <w:fldChar w:fldCharType="end"/>
            </w:r>
          </w:hyperlink>
        </w:p>
        <w:p w:rsidR="00EE7997" w:rsidRDefault="00EE7997" w14:paraId="72F52EBC" w14:textId="6BA7E90C">
          <w:pPr>
            <w:pStyle w:val="TOC1"/>
            <w:tabs>
              <w:tab w:val="right" w:leader="dot" w:pos="9350"/>
            </w:tabs>
            <w:rPr>
              <w:rFonts w:cstheme="minorBidi"/>
              <w:noProof/>
              <w:kern w:val="2"/>
              <w:sz w:val="24"/>
              <w:szCs w:val="24"/>
              <w14:ligatures w14:val="standardContextual"/>
            </w:rPr>
          </w:pPr>
          <w:hyperlink w:history="1" w:anchor="_Toc191588517">
            <w:r w:rsidRPr="009F25C5">
              <w:rPr>
                <w:rStyle w:val="Hyperlink"/>
                <w:rFonts w:ascii="Times New Roman" w:hAnsi="Times New Roman" w:eastAsia="Times New Roman"/>
                <w:noProof/>
              </w:rPr>
              <w:t>Testing and Validation (Design Iteration 1)</w:t>
            </w:r>
            <w:r>
              <w:rPr>
                <w:noProof/>
                <w:webHidden/>
              </w:rPr>
              <w:tab/>
            </w:r>
            <w:r>
              <w:rPr>
                <w:noProof/>
                <w:webHidden/>
              </w:rPr>
              <w:fldChar w:fldCharType="begin"/>
            </w:r>
            <w:r>
              <w:rPr>
                <w:noProof/>
                <w:webHidden/>
              </w:rPr>
              <w:instrText xml:space="preserve"> PAGEREF _Toc191588517 \h </w:instrText>
            </w:r>
            <w:r>
              <w:rPr>
                <w:noProof/>
                <w:webHidden/>
              </w:rPr>
            </w:r>
            <w:r>
              <w:rPr>
                <w:noProof/>
                <w:webHidden/>
              </w:rPr>
              <w:fldChar w:fldCharType="separate"/>
            </w:r>
            <w:r>
              <w:rPr>
                <w:noProof/>
                <w:webHidden/>
              </w:rPr>
              <w:t>29</w:t>
            </w:r>
            <w:r>
              <w:rPr>
                <w:noProof/>
                <w:webHidden/>
              </w:rPr>
              <w:fldChar w:fldCharType="end"/>
            </w:r>
          </w:hyperlink>
        </w:p>
        <w:p w:rsidR="00EE7997" w:rsidRDefault="00EE7997" w14:paraId="430ED9E2" w14:textId="0FAAB604">
          <w:pPr>
            <w:pStyle w:val="TOC1"/>
            <w:tabs>
              <w:tab w:val="right" w:leader="dot" w:pos="9350"/>
            </w:tabs>
            <w:rPr>
              <w:rFonts w:cstheme="minorBidi"/>
              <w:noProof/>
              <w:kern w:val="2"/>
              <w:sz w:val="24"/>
              <w:szCs w:val="24"/>
              <w14:ligatures w14:val="standardContextual"/>
            </w:rPr>
          </w:pPr>
          <w:hyperlink w:history="1" w:anchor="_Toc191588518">
            <w:r w:rsidRPr="009F25C5">
              <w:rPr>
                <w:rStyle w:val="Hyperlink"/>
                <w:rFonts w:ascii="Times New Roman" w:hAnsi="Times New Roman" w:eastAsia="Times New Roman"/>
                <w:noProof/>
              </w:rPr>
              <w:t>References</w:t>
            </w:r>
            <w:r>
              <w:rPr>
                <w:noProof/>
                <w:webHidden/>
              </w:rPr>
              <w:tab/>
            </w:r>
            <w:r>
              <w:rPr>
                <w:noProof/>
                <w:webHidden/>
              </w:rPr>
              <w:fldChar w:fldCharType="begin"/>
            </w:r>
            <w:r>
              <w:rPr>
                <w:noProof/>
                <w:webHidden/>
              </w:rPr>
              <w:instrText xml:space="preserve"> PAGEREF _Toc191588518 \h </w:instrText>
            </w:r>
            <w:r>
              <w:rPr>
                <w:noProof/>
                <w:webHidden/>
              </w:rPr>
            </w:r>
            <w:r>
              <w:rPr>
                <w:noProof/>
                <w:webHidden/>
              </w:rPr>
              <w:fldChar w:fldCharType="separate"/>
            </w:r>
            <w:r>
              <w:rPr>
                <w:noProof/>
                <w:webHidden/>
              </w:rPr>
              <w:t>31</w:t>
            </w:r>
            <w:r>
              <w:rPr>
                <w:noProof/>
                <w:webHidden/>
              </w:rPr>
              <w:fldChar w:fldCharType="end"/>
            </w:r>
          </w:hyperlink>
        </w:p>
        <w:p w:rsidR="6749D6BE" w:rsidP="6749D6BE" w:rsidRDefault="6749D6BE" w14:paraId="50EB8ADD" w14:textId="2BC9890C">
          <w:pPr>
            <w:pStyle w:val="TOC1"/>
            <w:tabs>
              <w:tab w:val="right" w:leader="dot" w:pos="9345"/>
            </w:tabs>
            <w:rPr>
              <w:rStyle w:val="Hyperlink"/>
              <w:rFonts w:ascii="Times New Roman" w:hAnsi="Times New Roman" w:eastAsia="Times New Roman"/>
            </w:rPr>
          </w:pPr>
          <w:r>
            <w:fldChar w:fldCharType="end"/>
          </w:r>
        </w:p>
      </w:sdtContent>
    </w:sdt>
    <w:p w:rsidR="00662C72" w:rsidP="538879B1" w:rsidRDefault="00662C72" w14:paraId="7EC97704" w14:textId="075C54DD"/>
    <w:p w:rsidR="00F93B51" w:rsidRDefault="00F93B51" w14:paraId="72CF70CC" w14:textId="77777777">
      <w:pPr>
        <w:rPr>
          <w:rFonts w:ascii="Times New Roman" w:hAnsi="Times New Roman" w:cs="Times New Roman" w:eastAsiaTheme="majorEastAsia"/>
          <w:noProof/>
          <w:color w:val="0F4761" w:themeColor="accent1" w:themeShade="BF"/>
          <w:sz w:val="32"/>
          <w:szCs w:val="32"/>
        </w:rPr>
      </w:pPr>
      <w:r>
        <w:rPr>
          <w:rFonts w:ascii="Times New Roman" w:hAnsi="Times New Roman" w:cs="Times New Roman"/>
          <w:noProof/>
          <w:sz w:val="32"/>
          <w:szCs w:val="32"/>
        </w:rPr>
        <w:br w:type="page"/>
      </w:r>
    </w:p>
    <w:p w:rsidRPr="00C371CC" w:rsidR="002E5D91" w:rsidP="002E5D91" w:rsidRDefault="002E5D91" w14:paraId="1E8D62F0" w14:textId="0CD0FDAC">
      <w:pPr>
        <w:pStyle w:val="Heading1"/>
        <w:rPr>
          <w:rFonts w:ascii="Times New Roman" w:hAnsi="Times New Roman" w:cs="Times New Roman"/>
          <w:noProof/>
          <w:sz w:val="32"/>
          <w:szCs w:val="32"/>
        </w:rPr>
      </w:pPr>
      <w:bookmarkStart w:name="_Toc188974396" w:id="3"/>
      <w:bookmarkStart w:name="_Toc188977036" w:id="4"/>
      <w:bookmarkStart w:name="_Toc191588494" w:id="5"/>
      <w:r w:rsidRPr="1F89C725">
        <w:rPr>
          <w:rFonts w:ascii="Times New Roman" w:hAnsi="Times New Roman" w:cs="Times New Roman"/>
          <w:noProof/>
          <w:sz w:val="32"/>
          <w:szCs w:val="32"/>
        </w:rPr>
        <w:lastRenderedPageBreak/>
        <w:t>List of Figures</w:t>
      </w:r>
      <w:bookmarkEnd w:id="3"/>
      <w:bookmarkEnd w:id="4"/>
      <w:bookmarkEnd w:id="5"/>
    </w:p>
    <w:p w:rsidR="00EE7997" w:rsidRDefault="0076117B" w14:paraId="68B7E096" w14:textId="4079DE79">
      <w:pPr>
        <w:pStyle w:val="TableofFigures"/>
        <w:tabs>
          <w:tab w:val="right" w:leader="dot" w:pos="9350"/>
        </w:tabs>
        <w:rPr>
          <w:rFonts w:eastAsiaTheme="minorEastAsia"/>
          <w:noProof/>
        </w:rPr>
      </w:pPr>
      <w:r w:rsidRPr="000423B3">
        <w:rPr>
          <w:rFonts w:ascii="Times New Roman" w:hAnsi="Times New Roman" w:cs="Times New Roman"/>
        </w:rPr>
        <w:fldChar w:fldCharType="begin"/>
      </w:r>
      <w:r w:rsidRPr="000423B3">
        <w:rPr>
          <w:rFonts w:ascii="Times New Roman" w:hAnsi="Times New Roman" w:cs="Times New Roman"/>
        </w:rPr>
        <w:instrText xml:space="preserve"> TOC \h \z \c "Figure" </w:instrText>
      </w:r>
      <w:r w:rsidRPr="000423B3">
        <w:rPr>
          <w:rFonts w:ascii="Times New Roman" w:hAnsi="Times New Roman" w:cs="Times New Roman"/>
        </w:rPr>
        <w:fldChar w:fldCharType="separate"/>
      </w:r>
      <w:hyperlink w:history="1" w:anchor="_Toc191588519">
        <w:r w:rsidRPr="00C84979" w:rsidR="00EE7997">
          <w:rPr>
            <w:rStyle w:val="Hyperlink"/>
            <w:rFonts w:ascii="Times New Roman" w:hAnsi="Times New Roman" w:cs="Times New Roman"/>
            <w:noProof/>
          </w:rPr>
          <w:t>Figure 1: Polymer Body Subsystem Concept Sketches</w:t>
        </w:r>
        <w:r w:rsidR="00EE7997">
          <w:rPr>
            <w:noProof/>
            <w:webHidden/>
          </w:rPr>
          <w:tab/>
        </w:r>
        <w:r w:rsidR="00EE7997">
          <w:rPr>
            <w:noProof/>
            <w:webHidden/>
          </w:rPr>
          <w:fldChar w:fldCharType="begin"/>
        </w:r>
        <w:r w:rsidR="00EE7997">
          <w:rPr>
            <w:noProof/>
            <w:webHidden/>
          </w:rPr>
          <w:instrText xml:space="preserve"> PAGEREF _Toc191588519 \h </w:instrText>
        </w:r>
        <w:r w:rsidR="00EE7997">
          <w:rPr>
            <w:noProof/>
            <w:webHidden/>
          </w:rPr>
        </w:r>
        <w:r w:rsidR="00EE7997">
          <w:rPr>
            <w:noProof/>
            <w:webHidden/>
          </w:rPr>
          <w:fldChar w:fldCharType="separate"/>
        </w:r>
        <w:r w:rsidR="00EE7997">
          <w:rPr>
            <w:noProof/>
            <w:webHidden/>
          </w:rPr>
          <w:t>4</w:t>
        </w:r>
        <w:r w:rsidR="00EE7997">
          <w:rPr>
            <w:noProof/>
            <w:webHidden/>
          </w:rPr>
          <w:fldChar w:fldCharType="end"/>
        </w:r>
      </w:hyperlink>
    </w:p>
    <w:p w:rsidR="00EE7997" w:rsidRDefault="00EE7997" w14:paraId="712FD78B" w14:textId="7BAA6549">
      <w:pPr>
        <w:pStyle w:val="TableofFigures"/>
        <w:tabs>
          <w:tab w:val="right" w:leader="dot" w:pos="9350"/>
        </w:tabs>
        <w:rPr>
          <w:rFonts w:eastAsiaTheme="minorEastAsia"/>
          <w:noProof/>
        </w:rPr>
      </w:pPr>
      <w:hyperlink w:history="1" w:anchor="_Toc191588520">
        <w:r w:rsidRPr="00C84979">
          <w:rPr>
            <w:rStyle w:val="Hyperlink"/>
            <w:rFonts w:ascii="Times New Roman" w:hAnsi="Times New Roman" w:cs="Times New Roman"/>
            <w:noProof/>
          </w:rPr>
          <w:t>Figure 2: Headlight Subsystem Concept Sketches</w:t>
        </w:r>
        <w:r>
          <w:rPr>
            <w:noProof/>
            <w:webHidden/>
          </w:rPr>
          <w:tab/>
        </w:r>
        <w:r>
          <w:rPr>
            <w:noProof/>
            <w:webHidden/>
          </w:rPr>
          <w:fldChar w:fldCharType="begin"/>
        </w:r>
        <w:r>
          <w:rPr>
            <w:noProof/>
            <w:webHidden/>
          </w:rPr>
          <w:instrText xml:space="preserve"> PAGEREF _Toc191588520 \h </w:instrText>
        </w:r>
        <w:r>
          <w:rPr>
            <w:noProof/>
            <w:webHidden/>
          </w:rPr>
        </w:r>
        <w:r>
          <w:rPr>
            <w:noProof/>
            <w:webHidden/>
          </w:rPr>
          <w:fldChar w:fldCharType="separate"/>
        </w:r>
        <w:r>
          <w:rPr>
            <w:noProof/>
            <w:webHidden/>
          </w:rPr>
          <w:t>5</w:t>
        </w:r>
        <w:r>
          <w:rPr>
            <w:noProof/>
            <w:webHidden/>
          </w:rPr>
          <w:fldChar w:fldCharType="end"/>
        </w:r>
      </w:hyperlink>
    </w:p>
    <w:p w:rsidR="00EE7997" w:rsidRDefault="00EE7997" w14:paraId="536CF5C4" w14:textId="0A958F56">
      <w:pPr>
        <w:pStyle w:val="TableofFigures"/>
        <w:tabs>
          <w:tab w:val="right" w:leader="dot" w:pos="9350"/>
        </w:tabs>
        <w:rPr>
          <w:rFonts w:eastAsiaTheme="minorEastAsia"/>
          <w:noProof/>
        </w:rPr>
      </w:pPr>
      <w:hyperlink w:history="1" w:anchor="_Toc191588521">
        <w:r w:rsidRPr="00C84979">
          <w:rPr>
            <w:rStyle w:val="Hyperlink"/>
            <w:rFonts w:ascii="Times New Roman" w:hAnsi="Times New Roman" w:cs="Times New Roman"/>
            <w:noProof/>
          </w:rPr>
          <w:t>Figure 3: Taillight Subsystem Concept Sketches</w:t>
        </w:r>
        <w:r>
          <w:rPr>
            <w:noProof/>
            <w:webHidden/>
          </w:rPr>
          <w:tab/>
        </w:r>
        <w:r>
          <w:rPr>
            <w:noProof/>
            <w:webHidden/>
          </w:rPr>
          <w:fldChar w:fldCharType="begin"/>
        </w:r>
        <w:r>
          <w:rPr>
            <w:noProof/>
            <w:webHidden/>
          </w:rPr>
          <w:instrText xml:space="preserve"> PAGEREF _Toc191588521 \h </w:instrText>
        </w:r>
        <w:r>
          <w:rPr>
            <w:noProof/>
            <w:webHidden/>
          </w:rPr>
        </w:r>
        <w:r>
          <w:rPr>
            <w:noProof/>
            <w:webHidden/>
          </w:rPr>
          <w:fldChar w:fldCharType="separate"/>
        </w:r>
        <w:r>
          <w:rPr>
            <w:noProof/>
            <w:webHidden/>
          </w:rPr>
          <w:t>5</w:t>
        </w:r>
        <w:r>
          <w:rPr>
            <w:noProof/>
            <w:webHidden/>
          </w:rPr>
          <w:fldChar w:fldCharType="end"/>
        </w:r>
      </w:hyperlink>
    </w:p>
    <w:p w:rsidR="00EE7997" w:rsidRDefault="00EE7997" w14:paraId="161D4D3A" w14:textId="005AA94F">
      <w:pPr>
        <w:pStyle w:val="TableofFigures"/>
        <w:tabs>
          <w:tab w:val="right" w:leader="dot" w:pos="9350"/>
        </w:tabs>
        <w:rPr>
          <w:rFonts w:eastAsiaTheme="minorEastAsia"/>
          <w:noProof/>
        </w:rPr>
      </w:pPr>
      <w:hyperlink w:history="1" w:anchor="_Toc191588522">
        <w:r w:rsidRPr="00C84979">
          <w:rPr>
            <w:rStyle w:val="Hyperlink"/>
            <w:rFonts w:ascii="Times New Roman" w:hAnsi="Times New Roman" w:cs="Times New Roman"/>
            <w:noProof/>
          </w:rPr>
          <w:t>Figure 4: Trine School Spirit Subsystem Concept Sketch</w:t>
        </w:r>
        <w:r>
          <w:rPr>
            <w:noProof/>
            <w:webHidden/>
          </w:rPr>
          <w:tab/>
        </w:r>
        <w:r>
          <w:rPr>
            <w:noProof/>
            <w:webHidden/>
          </w:rPr>
          <w:fldChar w:fldCharType="begin"/>
        </w:r>
        <w:r>
          <w:rPr>
            <w:noProof/>
            <w:webHidden/>
          </w:rPr>
          <w:instrText xml:space="preserve"> PAGEREF _Toc191588522 \h </w:instrText>
        </w:r>
        <w:r>
          <w:rPr>
            <w:noProof/>
            <w:webHidden/>
          </w:rPr>
        </w:r>
        <w:r>
          <w:rPr>
            <w:noProof/>
            <w:webHidden/>
          </w:rPr>
          <w:fldChar w:fldCharType="separate"/>
        </w:r>
        <w:r>
          <w:rPr>
            <w:noProof/>
            <w:webHidden/>
          </w:rPr>
          <w:t>5</w:t>
        </w:r>
        <w:r>
          <w:rPr>
            <w:noProof/>
            <w:webHidden/>
          </w:rPr>
          <w:fldChar w:fldCharType="end"/>
        </w:r>
      </w:hyperlink>
    </w:p>
    <w:p w:rsidR="00EE7997" w:rsidRDefault="00EE7997" w14:paraId="7D28688F" w14:textId="5BB3C061">
      <w:pPr>
        <w:pStyle w:val="TableofFigures"/>
        <w:tabs>
          <w:tab w:val="right" w:leader="dot" w:pos="9350"/>
        </w:tabs>
        <w:rPr>
          <w:rFonts w:eastAsiaTheme="minorEastAsia"/>
          <w:noProof/>
        </w:rPr>
      </w:pPr>
      <w:hyperlink w:history="1" w:anchor="_Toc191588523">
        <w:r w:rsidRPr="00C84979">
          <w:rPr>
            <w:rStyle w:val="Hyperlink"/>
            <w:rFonts w:ascii="Times New Roman" w:hAnsi="Times New Roman" w:cs="Times New Roman"/>
            <w:noProof/>
          </w:rPr>
          <w:t>Figure 5: Racing Tire Subsystem Concept Sketches</w:t>
        </w:r>
        <w:r>
          <w:rPr>
            <w:noProof/>
            <w:webHidden/>
          </w:rPr>
          <w:tab/>
        </w:r>
        <w:r>
          <w:rPr>
            <w:noProof/>
            <w:webHidden/>
          </w:rPr>
          <w:fldChar w:fldCharType="begin"/>
        </w:r>
        <w:r>
          <w:rPr>
            <w:noProof/>
            <w:webHidden/>
          </w:rPr>
          <w:instrText xml:space="preserve"> PAGEREF _Toc191588523 \h </w:instrText>
        </w:r>
        <w:r>
          <w:rPr>
            <w:noProof/>
            <w:webHidden/>
          </w:rPr>
        </w:r>
        <w:r>
          <w:rPr>
            <w:noProof/>
            <w:webHidden/>
          </w:rPr>
          <w:fldChar w:fldCharType="separate"/>
        </w:r>
        <w:r>
          <w:rPr>
            <w:noProof/>
            <w:webHidden/>
          </w:rPr>
          <w:t>6</w:t>
        </w:r>
        <w:r>
          <w:rPr>
            <w:noProof/>
            <w:webHidden/>
          </w:rPr>
          <w:fldChar w:fldCharType="end"/>
        </w:r>
      </w:hyperlink>
    </w:p>
    <w:p w:rsidR="00EE7997" w:rsidRDefault="00EE7997" w14:paraId="12402286" w14:textId="183C4688">
      <w:pPr>
        <w:pStyle w:val="TableofFigures"/>
        <w:tabs>
          <w:tab w:val="right" w:leader="dot" w:pos="9350"/>
        </w:tabs>
        <w:rPr>
          <w:rFonts w:eastAsiaTheme="minorEastAsia"/>
          <w:noProof/>
        </w:rPr>
      </w:pPr>
      <w:hyperlink w:history="1" w:anchor="_Toc191588524">
        <w:r w:rsidRPr="00C84979">
          <w:rPr>
            <w:rStyle w:val="Hyperlink"/>
            <w:rFonts w:ascii="Times New Roman" w:hAnsi="Times New Roman" w:cs="Times New Roman"/>
            <w:noProof/>
          </w:rPr>
          <w:t>Figure 6: Towing Tires Subsystem Concept Sketches</w:t>
        </w:r>
        <w:r>
          <w:rPr>
            <w:noProof/>
            <w:webHidden/>
          </w:rPr>
          <w:tab/>
        </w:r>
        <w:r>
          <w:rPr>
            <w:noProof/>
            <w:webHidden/>
          </w:rPr>
          <w:fldChar w:fldCharType="begin"/>
        </w:r>
        <w:r>
          <w:rPr>
            <w:noProof/>
            <w:webHidden/>
          </w:rPr>
          <w:instrText xml:space="preserve"> PAGEREF _Toc191588524 \h </w:instrText>
        </w:r>
        <w:r>
          <w:rPr>
            <w:noProof/>
            <w:webHidden/>
          </w:rPr>
        </w:r>
        <w:r>
          <w:rPr>
            <w:noProof/>
            <w:webHidden/>
          </w:rPr>
          <w:fldChar w:fldCharType="separate"/>
        </w:r>
        <w:r>
          <w:rPr>
            <w:noProof/>
            <w:webHidden/>
          </w:rPr>
          <w:t>6</w:t>
        </w:r>
        <w:r>
          <w:rPr>
            <w:noProof/>
            <w:webHidden/>
          </w:rPr>
          <w:fldChar w:fldCharType="end"/>
        </w:r>
      </w:hyperlink>
    </w:p>
    <w:p w:rsidR="00EE7997" w:rsidRDefault="00EE7997" w14:paraId="417929CC" w14:textId="317935DE">
      <w:pPr>
        <w:pStyle w:val="TableofFigures"/>
        <w:tabs>
          <w:tab w:val="right" w:leader="dot" w:pos="9350"/>
        </w:tabs>
        <w:rPr>
          <w:rFonts w:eastAsiaTheme="minorEastAsia"/>
          <w:noProof/>
        </w:rPr>
      </w:pPr>
      <w:hyperlink w:history="1" w:anchor="_Toc191588525">
        <w:r w:rsidRPr="00C84979">
          <w:rPr>
            <w:rStyle w:val="Hyperlink"/>
            <w:rFonts w:ascii="Times New Roman" w:hAnsi="Times New Roman" w:cs="Times New Roman"/>
            <w:noProof/>
          </w:rPr>
          <w:t>Figure 7: Bumper and Hitches subsystem concept sketches</w:t>
        </w:r>
        <w:r>
          <w:rPr>
            <w:noProof/>
            <w:webHidden/>
          </w:rPr>
          <w:tab/>
        </w:r>
        <w:r>
          <w:rPr>
            <w:noProof/>
            <w:webHidden/>
          </w:rPr>
          <w:fldChar w:fldCharType="begin"/>
        </w:r>
        <w:r>
          <w:rPr>
            <w:noProof/>
            <w:webHidden/>
          </w:rPr>
          <w:instrText xml:space="preserve"> PAGEREF _Toc191588525 \h </w:instrText>
        </w:r>
        <w:r>
          <w:rPr>
            <w:noProof/>
            <w:webHidden/>
          </w:rPr>
        </w:r>
        <w:r>
          <w:rPr>
            <w:noProof/>
            <w:webHidden/>
          </w:rPr>
          <w:fldChar w:fldCharType="separate"/>
        </w:r>
        <w:r>
          <w:rPr>
            <w:noProof/>
            <w:webHidden/>
          </w:rPr>
          <w:t>7</w:t>
        </w:r>
        <w:r>
          <w:rPr>
            <w:noProof/>
            <w:webHidden/>
          </w:rPr>
          <w:fldChar w:fldCharType="end"/>
        </w:r>
      </w:hyperlink>
    </w:p>
    <w:p w:rsidR="00EE7997" w:rsidRDefault="00EE7997" w14:paraId="60455D03" w14:textId="327DCB9E">
      <w:pPr>
        <w:pStyle w:val="TableofFigures"/>
        <w:tabs>
          <w:tab w:val="right" w:leader="dot" w:pos="9350"/>
        </w:tabs>
        <w:rPr>
          <w:rFonts w:eastAsiaTheme="minorEastAsia"/>
          <w:noProof/>
        </w:rPr>
      </w:pPr>
      <w:hyperlink w:history="1" w:anchor="_Toc191588526">
        <w:r w:rsidRPr="00C84979">
          <w:rPr>
            <w:rStyle w:val="Hyperlink"/>
            <w:rFonts w:ascii="Times New Roman" w:hAnsi="Times New Roman" w:cs="Times New Roman"/>
            <w:noProof/>
          </w:rPr>
          <w:t>Figure 8: Trailer Subsystem Concept Sketches</w:t>
        </w:r>
        <w:r>
          <w:rPr>
            <w:noProof/>
            <w:webHidden/>
          </w:rPr>
          <w:tab/>
        </w:r>
        <w:r>
          <w:rPr>
            <w:noProof/>
            <w:webHidden/>
          </w:rPr>
          <w:fldChar w:fldCharType="begin"/>
        </w:r>
        <w:r>
          <w:rPr>
            <w:noProof/>
            <w:webHidden/>
          </w:rPr>
          <w:instrText xml:space="preserve"> PAGEREF _Toc191588526 \h </w:instrText>
        </w:r>
        <w:r>
          <w:rPr>
            <w:noProof/>
            <w:webHidden/>
          </w:rPr>
        </w:r>
        <w:r>
          <w:rPr>
            <w:noProof/>
            <w:webHidden/>
          </w:rPr>
          <w:fldChar w:fldCharType="separate"/>
        </w:r>
        <w:r>
          <w:rPr>
            <w:noProof/>
            <w:webHidden/>
          </w:rPr>
          <w:t>8</w:t>
        </w:r>
        <w:r>
          <w:rPr>
            <w:noProof/>
            <w:webHidden/>
          </w:rPr>
          <w:fldChar w:fldCharType="end"/>
        </w:r>
      </w:hyperlink>
    </w:p>
    <w:p w:rsidR="00EE7997" w:rsidRDefault="00EE7997" w14:paraId="600E1720" w14:textId="5F4BE5C1">
      <w:pPr>
        <w:pStyle w:val="TableofFigures"/>
        <w:tabs>
          <w:tab w:val="right" w:leader="dot" w:pos="9350"/>
        </w:tabs>
        <w:rPr>
          <w:rFonts w:eastAsiaTheme="minorEastAsia"/>
          <w:noProof/>
        </w:rPr>
      </w:pPr>
      <w:hyperlink w:history="1" w:anchor="_Toc191588527">
        <w:r w:rsidRPr="00C84979">
          <w:rPr>
            <w:rStyle w:val="Hyperlink"/>
            <w:rFonts w:ascii="Times New Roman" w:hAnsi="Times New Roman" w:cs="Times New Roman"/>
            <w:noProof/>
          </w:rPr>
          <w:t>Figure 9: Engineering Drawings for Body Components</w:t>
        </w:r>
        <w:r>
          <w:rPr>
            <w:noProof/>
            <w:webHidden/>
          </w:rPr>
          <w:tab/>
        </w:r>
        <w:r>
          <w:rPr>
            <w:noProof/>
            <w:webHidden/>
          </w:rPr>
          <w:fldChar w:fldCharType="begin"/>
        </w:r>
        <w:r>
          <w:rPr>
            <w:noProof/>
            <w:webHidden/>
          </w:rPr>
          <w:instrText xml:space="preserve"> PAGEREF _Toc191588527 \h </w:instrText>
        </w:r>
        <w:r>
          <w:rPr>
            <w:noProof/>
            <w:webHidden/>
          </w:rPr>
        </w:r>
        <w:r>
          <w:rPr>
            <w:noProof/>
            <w:webHidden/>
          </w:rPr>
          <w:fldChar w:fldCharType="separate"/>
        </w:r>
        <w:r>
          <w:rPr>
            <w:noProof/>
            <w:webHidden/>
          </w:rPr>
          <w:t>14</w:t>
        </w:r>
        <w:r>
          <w:rPr>
            <w:noProof/>
            <w:webHidden/>
          </w:rPr>
          <w:fldChar w:fldCharType="end"/>
        </w:r>
      </w:hyperlink>
    </w:p>
    <w:p w:rsidR="00EE7997" w:rsidRDefault="00EE7997" w14:paraId="179A1B11" w14:textId="3AC86B7B">
      <w:pPr>
        <w:pStyle w:val="TableofFigures"/>
        <w:tabs>
          <w:tab w:val="right" w:leader="dot" w:pos="9350"/>
        </w:tabs>
        <w:rPr>
          <w:rFonts w:eastAsiaTheme="minorEastAsia"/>
          <w:noProof/>
        </w:rPr>
      </w:pPr>
      <w:hyperlink w:history="1" w:anchor="_Toc191588528">
        <w:r w:rsidRPr="00C84979">
          <w:rPr>
            <w:rStyle w:val="Hyperlink"/>
            <w:rFonts w:ascii="Times New Roman" w:hAnsi="Times New Roman" w:cs="Times New Roman"/>
            <w:noProof/>
          </w:rPr>
          <w:t>Figure 10: Body Prototype 1</w:t>
        </w:r>
        <w:r>
          <w:rPr>
            <w:noProof/>
            <w:webHidden/>
          </w:rPr>
          <w:tab/>
        </w:r>
        <w:r>
          <w:rPr>
            <w:noProof/>
            <w:webHidden/>
          </w:rPr>
          <w:fldChar w:fldCharType="begin"/>
        </w:r>
        <w:r>
          <w:rPr>
            <w:noProof/>
            <w:webHidden/>
          </w:rPr>
          <w:instrText xml:space="preserve"> PAGEREF _Toc191588528 \h </w:instrText>
        </w:r>
        <w:r>
          <w:rPr>
            <w:noProof/>
            <w:webHidden/>
          </w:rPr>
        </w:r>
        <w:r>
          <w:rPr>
            <w:noProof/>
            <w:webHidden/>
          </w:rPr>
          <w:fldChar w:fldCharType="separate"/>
        </w:r>
        <w:r>
          <w:rPr>
            <w:noProof/>
            <w:webHidden/>
          </w:rPr>
          <w:t>15</w:t>
        </w:r>
        <w:r>
          <w:rPr>
            <w:noProof/>
            <w:webHidden/>
          </w:rPr>
          <w:fldChar w:fldCharType="end"/>
        </w:r>
      </w:hyperlink>
    </w:p>
    <w:p w:rsidR="00EE7997" w:rsidRDefault="00EE7997" w14:paraId="0E0D18FF" w14:textId="023C06A1">
      <w:pPr>
        <w:pStyle w:val="TableofFigures"/>
        <w:tabs>
          <w:tab w:val="right" w:leader="dot" w:pos="9350"/>
        </w:tabs>
        <w:rPr>
          <w:rFonts w:eastAsiaTheme="minorEastAsia"/>
          <w:noProof/>
        </w:rPr>
      </w:pPr>
      <w:hyperlink w:history="1" w:anchor="_Toc191588529">
        <w:r w:rsidRPr="00C84979">
          <w:rPr>
            <w:rStyle w:val="Hyperlink"/>
            <w:rFonts w:ascii="Times New Roman" w:hAnsi="Times New Roman" w:cs="Times New Roman"/>
            <w:noProof/>
          </w:rPr>
          <w:t>Figure 11: Engineering Drawing for Wheel</w:t>
        </w:r>
        <w:r>
          <w:rPr>
            <w:noProof/>
            <w:webHidden/>
          </w:rPr>
          <w:tab/>
        </w:r>
        <w:r>
          <w:rPr>
            <w:noProof/>
            <w:webHidden/>
          </w:rPr>
          <w:fldChar w:fldCharType="begin"/>
        </w:r>
        <w:r>
          <w:rPr>
            <w:noProof/>
            <w:webHidden/>
          </w:rPr>
          <w:instrText xml:space="preserve"> PAGEREF _Toc191588529 \h </w:instrText>
        </w:r>
        <w:r>
          <w:rPr>
            <w:noProof/>
            <w:webHidden/>
          </w:rPr>
        </w:r>
        <w:r>
          <w:rPr>
            <w:noProof/>
            <w:webHidden/>
          </w:rPr>
          <w:fldChar w:fldCharType="separate"/>
        </w:r>
        <w:r>
          <w:rPr>
            <w:noProof/>
            <w:webHidden/>
          </w:rPr>
          <w:t>16</w:t>
        </w:r>
        <w:r>
          <w:rPr>
            <w:noProof/>
            <w:webHidden/>
          </w:rPr>
          <w:fldChar w:fldCharType="end"/>
        </w:r>
      </w:hyperlink>
    </w:p>
    <w:p w:rsidR="00EE7997" w:rsidRDefault="00EE7997" w14:paraId="27849C7F" w14:textId="38798E7F">
      <w:pPr>
        <w:pStyle w:val="TableofFigures"/>
        <w:tabs>
          <w:tab w:val="right" w:leader="dot" w:pos="9350"/>
        </w:tabs>
        <w:rPr>
          <w:rFonts w:eastAsiaTheme="minorEastAsia"/>
          <w:noProof/>
        </w:rPr>
      </w:pPr>
      <w:hyperlink w:history="1" w:anchor="_Toc191588530">
        <w:r w:rsidRPr="00C84979">
          <w:rPr>
            <w:rStyle w:val="Hyperlink"/>
            <w:rFonts w:ascii="Times New Roman" w:hAnsi="Times New Roman" w:cs="Times New Roman"/>
            <w:noProof/>
          </w:rPr>
          <w:t>Figure 12: Wheel Prototype 1</w:t>
        </w:r>
        <w:r>
          <w:rPr>
            <w:noProof/>
            <w:webHidden/>
          </w:rPr>
          <w:tab/>
        </w:r>
        <w:r>
          <w:rPr>
            <w:noProof/>
            <w:webHidden/>
          </w:rPr>
          <w:fldChar w:fldCharType="begin"/>
        </w:r>
        <w:r>
          <w:rPr>
            <w:noProof/>
            <w:webHidden/>
          </w:rPr>
          <w:instrText xml:space="preserve"> PAGEREF _Toc191588530 \h </w:instrText>
        </w:r>
        <w:r>
          <w:rPr>
            <w:noProof/>
            <w:webHidden/>
          </w:rPr>
        </w:r>
        <w:r>
          <w:rPr>
            <w:noProof/>
            <w:webHidden/>
          </w:rPr>
          <w:fldChar w:fldCharType="separate"/>
        </w:r>
        <w:r>
          <w:rPr>
            <w:noProof/>
            <w:webHidden/>
          </w:rPr>
          <w:t>16</w:t>
        </w:r>
        <w:r>
          <w:rPr>
            <w:noProof/>
            <w:webHidden/>
          </w:rPr>
          <w:fldChar w:fldCharType="end"/>
        </w:r>
      </w:hyperlink>
    </w:p>
    <w:p w:rsidR="00EE7997" w:rsidRDefault="00EE7997" w14:paraId="25746DE9" w14:textId="13EA07C7">
      <w:pPr>
        <w:pStyle w:val="TableofFigures"/>
        <w:tabs>
          <w:tab w:val="right" w:leader="dot" w:pos="9350"/>
        </w:tabs>
        <w:rPr>
          <w:rFonts w:eastAsiaTheme="minorEastAsia"/>
          <w:noProof/>
        </w:rPr>
      </w:pPr>
      <w:hyperlink w:history="1" w:anchor="_Toc191588531">
        <w:r w:rsidRPr="00C84979">
          <w:rPr>
            <w:rStyle w:val="Hyperlink"/>
            <w:rFonts w:ascii="Times New Roman" w:hAnsi="Times New Roman" w:cs="Times New Roman"/>
            <w:noProof/>
          </w:rPr>
          <w:t>Figure 13: Engineering Drawing for Power T</w:t>
        </w:r>
        <w:r>
          <w:rPr>
            <w:noProof/>
            <w:webHidden/>
          </w:rPr>
          <w:tab/>
        </w:r>
        <w:r>
          <w:rPr>
            <w:noProof/>
            <w:webHidden/>
          </w:rPr>
          <w:fldChar w:fldCharType="begin"/>
        </w:r>
        <w:r>
          <w:rPr>
            <w:noProof/>
            <w:webHidden/>
          </w:rPr>
          <w:instrText xml:space="preserve"> PAGEREF _Toc191588531 \h </w:instrText>
        </w:r>
        <w:r>
          <w:rPr>
            <w:noProof/>
            <w:webHidden/>
          </w:rPr>
        </w:r>
        <w:r>
          <w:rPr>
            <w:noProof/>
            <w:webHidden/>
          </w:rPr>
          <w:fldChar w:fldCharType="separate"/>
        </w:r>
        <w:r>
          <w:rPr>
            <w:noProof/>
            <w:webHidden/>
          </w:rPr>
          <w:t>17</w:t>
        </w:r>
        <w:r>
          <w:rPr>
            <w:noProof/>
            <w:webHidden/>
          </w:rPr>
          <w:fldChar w:fldCharType="end"/>
        </w:r>
      </w:hyperlink>
    </w:p>
    <w:p w:rsidR="00EE7997" w:rsidRDefault="00EE7997" w14:paraId="7EA938D7" w14:textId="3994B7A3">
      <w:pPr>
        <w:pStyle w:val="TableofFigures"/>
        <w:tabs>
          <w:tab w:val="right" w:leader="dot" w:pos="9350"/>
        </w:tabs>
        <w:rPr>
          <w:rFonts w:eastAsiaTheme="minorEastAsia"/>
          <w:noProof/>
        </w:rPr>
      </w:pPr>
      <w:hyperlink w:history="1" w:anchor="_Toc191588532">
        <w:r w:rsidRPr="00C84979">
          <w:rPr>
            <w:rStyle w:val="Hyperlink"/>
            <w:rFonts w:ascii="Times New Roman" w:hAnsi="Times New Roman" w:cs="Times New Roman"/>
            <w:noProof/>
          </w:rPr>
          <w:t>Figure 14: Power T Prototype 1</w:t>
        </w:r>
        <w:r>
          <w:rPr>
            <w:noProof/>
            <w:webHidden/>
          </w:rPr>
          <w:tab/>
        </w:r>
        <w:r>
          <w:rPr>
            <w:noProof/>
            <w:webHidden/>
          </w:rPr>
          <w:fldChar w:fldCharType="begin"/>
        </w:r>
        <w:r>
          <w:rPr>
            <w:noProof/>
            <w:webHidden/>
          </w:rPr>
          <w:instrText xml:space="preserve"> PAGEREF _Toc191588532 \h </w:instrText>
        </w:r>
        <w:r>
          <w:rPr>
            <w:noProof/>
            <w:webHidden/>
          </w:rPr>
        </w:r>
        <w:r>
          <w:rPr>
            <w:noProof/>
            <w:webHidden/>
          </w:rPr>
          <w:fldChar w:fldCharType="separate"/>
        </w:r>
        <w:r>
          <w:rPr>
            <w:noProof/>
            <w:webHidden/>
          </w:rPr>
          <w:t>17</w:t>
        </w:r>
        <w:r>
          <w:rPr>
            <w:noProof/>
            <w:webHidden/>
          </w:rPr>
          <w:fldChar w:fldCharType="end"/>
        </w:r>
      </w:hyperlink>
    </w:p>
    <w:p w:rsidR="00EE7997" w:rsidRDefault="00EE7997" w14:paraId="3CF68EF6" w14:textId="330F31FB">
      <w:pPr>
        <w:pStyle w:val="TableofFigures"/>
        <w:tabs>
          <w:tab w:val="right" w:leader="dot" w:pos="9350"/>
        </w:tabs>
        <w:rPr>
          <w:rFonts w:eastAsiaTheme="minorEastAsia"/>
          <w:noProof/>
        </w:rPr>
      </w:pPr>
      <w:hyperlink w:history="1" w:anchor="_Toc191588533">
        <w:r w:rsidRPr="00C84979">
          <w:rPr>
            <w:rStyle w:val="Hyperlink"/>
            <w:rFonts w:ascii="Times New Roman" w:hAnsi="Times New Roman" w:cs="Times New Roman"/>
            <w:noProof/>
          </w:rPr>
          <w:t>Figure 15: Engineering Drawings for Bumper Components</w:t>
        </w:r>
        <w:r>
          <w:rPr>
            <w:noProof/>
            <w:webHidden/>
          </w:rPr>
          <w:tab/>
        </w:r>
        <w:r>
          <w:rPr>
            <w:noProof/>
            <w:webHidden/>
          </w:rPr>
          <w:fldChar w:fldCharType="begin"/>
        </w:r>
        <w:r>
          <w:rPr>
            <w:noProof/>
            <w:webHidden/>
          </w:rPr>
          <w:instrText xml:space="preserve"> PAGEREF _Toc191588533 \h </w:instrText>
        </w:r>
        <w:r>
          <w:rPr>
            <w:noProof/>
            <w:webHidden/>
          </w:rPr>
        </w:r>
        <w:r>
          <w:rPr>
            <w:noProof/>
            <w:webHidden/>
          </w:rPr>
          <w:fldChar w:fldCharType="separate"/>
        </w:r>
        <w:r>
          <w:rPr>
            <w:noProof/>
            <w:webHidden/>
          </w:rPr>
          <w:t>18</w:t>
        </w:r>
        <w:r>
          <w:rPr>
            <w:noProof/>
            <w:webHidden/>
          </w:rPr>
          <w:fldChar w:fldCharType="end"/>
        </w:r>
      </w:hyperlink>
    </w:p>
    <w:p w:rsidR="00EE7997" w:rsidRDefault="00EE7997" w14:paraId="59D73AC6" w14:textId="03255929">
      <w:pPr>
        <w:pStyle w:val="TableofFigures"/>
        <w:tabs>
          <w:tab w:val="right" w:leader="dot" w:pos="9350"/>
        </w:tabs>
        <w:rPr>
          <w:rFonts w:eastAsiaTheme="minorEastAsia"/>
          <w:noProof/>
        </w:rPr>
      </w:pPr>
      <w:hyperlink w:history="1" w:anchor="_Toc191588534">
        <w:r w:rsidRPr="00C84979">
          <w:rPr>
            <w:rStyle w:val="Hyperlink"/>
            <w:rFonts w:ascii="Times New Roman" w:hAnsi="Times New Roman" w:cs="Times New Roman"/>
            <w:noProof/>
          </w:rPr>
          <w:t>Figure 16: Bumper Iteration 1</w:t>
        </w:r>
        <w:r>
          <w:rPr>
            <w:noProof/>
            <w:webHidden/>
          </w:rPr>
          <w:tab/>
        </w:r>
        <w:r>
          <w:rPr>
            <w:noProof/>
            <w:webHidden/>
          </w:rPr>
          <w:fldChar w:fldCharType="begin"/>
        </w:r>
        <w:r>
          <w:rPr>
            <w:noProof/>
            <w:webHidden/>
          </w:rPr>
          <w:instrText xml:space="preserve"> PAGEREF _Toc191588534 \h </w:instrText>
        </w:r>
        <w:r>
          <w:rPr>
            <w:noProof/>
            <w:webHidden/>
          </w:rPr>
        </w:r>
        <w:r>
          <w:rPr>
            <w:noProof/>
            <w:webHidden/>
          </w:rPr>
          <w:fldChar w:fldCharType="separate"/>
        </w:r>
        <w:r>
          <w:rPr>
            <w:noProof/>
            <w:webHidden/>
          </w:rPr>
          <w:t>19</w:t>
        </w:r>
        <w:r>
          <w:rPr>
            <w:noProof/>
            <w:webHidden/>
          </w:rPr>
          <w:fldChar w:fldCharType="end"/>
        </w:r>
      </w:hyperlink>
    </w:p>
    <w:p w:rsidR="00EE7997" w:rsidRDefault="00EE7997" w14:paraId="30F69BBE" w14:textId="305BA550">
      <w:pPr>
        <w:pStyle w:val="TableofFigures"/>
        <w:tabs>
          <w:tab w:val="right" w:leader="dot" w:pos="9350"/>
        </w:tabs>
        <w:rPr>
          <w:rFonts w:eastAsiaTheme="minorEastAsia"/>
          <w:noProof/>
        </w:rPr>
      </w:pPr>
      <w:hyperlink w:history="1" w:anchor="_Toc191588535">
        <w:r w:rsidRPr="00C84979">
          <w:rPr>
            <w:rStyle w:val="Hyperlink"/>
            <w:rFonts w:ascii="Times New Roman" w:hAnsi="Times New Roman" w:cs="Times New Roman"/>
            <w:noProof/>
          </w:rPr>
          <w:t>Figure 17: Engineering Drawing for Trailer Components</w:t>
        </w:r>
        <w:r>
          <w:rPr>
            <w:noProof/>
            <w:webHidden/>
          </w:rPr>
          <w:tab/>
        </w:r>
        <w:r>
          <w:rPr>
            <w:noProof/>
            <w:webHidden/>
          </w:rPr>
          <w:fldChar w:fldCharType="begin"/>
        </w:r>
        <w:r>
          <w:rPr>
            <w:noProof/>
            <w:webHidden/>
          </w:rPr>
          <w:instrText xml:space="preserve"> PAGEREF _Toc191588535 \h </w:instrText>
        </w:r>
        <w:r>
          <w:rPr>
            <w:noProof/>
            <w:webHidden/>
          </w:rPr>
        </w:r>
        <w:r>
          <w:rPr>
            <w:noProof/>
            <w:webHidden/>
          </w:rPr>
          <w:fldChar w:fldCharType="separate"/>
        </w:r>
        <w:r>
          <w:rPr>
            <w:noProof/>
            <w:webHidden/>
          </w:rPr>
          <w:t>20</w:t>
        </w:r>
        <w:r>
          <w:rPr>
            <w:noProof/>
            <w:webHidden/>
          </w:rPr>
          <w:fldChar w:fldCharType="end"/>
        </w:r>
      </w:hyperlink>
    </w:p>
    <w:p w:rsidR="00EE7997" w:rsidRDefault="00EE7997" w14:paraId="7FC18B61" w14:textId="725D1CA2">
      <w:pPr>
        <w:pStyle w:val="TableofFigures"/>
        <w:tabs>
          <w:tab w:val="right" w:leader="dot" w:pos="9350"/>
        </w:tabs>
        <w:rPr>
          <w:rFonts w:eastAsiaTheme="minorEastAsia"/>
          <w:noProof/>
        </w:rPr>
      </w:pPr>
      <w:hyperlink w:history="1" w:anchor="_Toc191588536">
        <w:r w:rsidRPr="00C84979">
          <w:rPr>
            <w:rStyle w:val="Hyperlink"/>
            <w:rFonts w:ascii="Times New Roman" w:hAnsi="Times New Roman" w:cs="Times New Roman"/>
            <w:noProof/>
          </w:rPr>
          <w:t>Figure 18: Trailer Prototype 1</w:t>
        </w:r>
        <w:r>
          <w:rPr>
            <w:noProof/>
            <w:webHidden/>
          </w:rPr>
          <w:tab/>
        </w:r>
        <w:r>
          <w:rPr>
            <w:noProof/>
            <w:webHidden/>
          </w:rPr>
          <w:fldChar w:fldCharType="begin"/>
        </w:r>
        <w:r>
          <w:rPr>
            <w:noProof/>
            <w:webHidden/>
          </w:rPr>
          <w:instrText xml:space="preserve"> PAGEREF _Toc191588536 \h </w:instrText>
        </w:r>
        <w:r>
          <w:rPr>
            <w:noProof/>
            <w:webHidden/>
          </w:rPr>
        </w:r>
        <w:r>
          <w:rPr>
            <w:noProof/>
            <w:webHidden/>
          </w:rPr>
          <w:fldChar w:fldCharType="separate"/>
        </w:r>
        <w:r>
          <w:rPr>
            <w:noProof/>
            <w:webHidden/>
          </w:rPr>
          <w:t>21</w:t>
        </w:r>
        <w:r>
          <w:rPr>
            <w:noProof/>
            <w:webHidden/>
          </w:rPr>
          <w:fldChar w:fldCharType="end"/>
        </w:r>
      </w:hyperlink>
    </w:p>
    <w:p w:rsidR="00EE7997" w:rsidRDefault="00EE7997" w14:paraId="3F0D13C1" w14:textId="7F094DA8">
      <w:pPr>
        <w:pStyle w:val="TableofFigures"/>
        <w:tabs>
          <w:tab w:val="right" w:leader="dot" w:pos="9350"/>
        </w:tabs>
        <w:rPr>
          <w:rFonts w:eastAsiaTheme="minorEastAsia"/>
          <w:noProof/>
        </w:rPr>
      </w:pPr>
      <w:hyperlink w:history="1" w:anchor="_Toc191588537">
        <w:r w:rsidRPr="00C84979">
          <w:rPr>
            <w:rStyle w:val="Hyperlink"/>
            <w:rFonts w:ascii="Times New Roman" w:hAnsi="Times New Roman" w:cs="Times New Roman"/>
            <w:noProof/>
          </w:rPr>
          <w:t>Figure 19: Engineering Drawing for Hitch</w:t>
        </w:r>
        <w:r>
          <w:rPr>
            <w:noProof/>
            <w:webHidden/>
          </w:rPr>
          <w:tab/>
        </w:r>
        <w:r>
          <w:rPr>
            <w:noProof/>
            <w:webHidden/>
          </w:rPr>
          <w:fldChar w:fldCharType="begin"/>
        </w:r>
        <w:r>
          <w:rPr>
            <w:noProof/>
            <w:webHidden/>
          </w:rPr>
          <w:instrText xml:space="preserve"> PAGEREF _Toc191588537 \h </w:instrText>
        </w:r>
        <w:r>
          <w:rPr>
            <w:noProof/>
            <w:webHidden/>
          </w:rPr>
        </w:r>
        <w:r>
          <w:rPr>
            <w:noProof/>
            <w:webHidden/>
          </w:rPr>
          <w:fldChar w:fldCharType="separate"/>
        </w:r>
        <w:r>
          <w:rPr>
            <w:noProof/>
            <w:webHidden/>
          </w:rPr>
          <w:t>22</w:t>
        </w:r>
        <w:r>
          <w:rPr>
            <w:noProof/>
            <w:webHidden/>
          </w:rPr>
          <w:fldChar w:fldCharType="end"/>
        </w:r>
      </w:hyperlink>
    </w:p>
    <w:p w:rsidR="00EE7997" w:rsidRDefault="00EE7997" w14:paraId="73BBB557" w14:textId="56863B7C">
      <w:pPr>
        <w:pStyle w:val="TableofFigures"/>
        <w:tabs>
          <w:tab w:val="right" w:leader="dot" w:pos="9350"/>
        </w:tabs>
        <w:rPr>
          <w:rFonts w:eastAsiaTheme="minorEastAsia"/>
          <w:noProof/>
        </w:rPr>
      </w:pPr>
      <w:hyperlink w:history="1" w:anchor="_Toc191588538">
        <w:r w:rsidRPr="00C84979">
          <w:rPr>
            <w:rStyle w:val="Hyperlink"/>
            <w:rFonts w:ascii="Times New Roman" w:hAnsi="Times New Roman" w:cs="Times New Roman"/>
            <w:noProof/>
          </w:rPr>
          <w:t>Figure 20: Hitch Prototype 1</w:t>
        </w:r>
        <w:r>
          <w:rPr>
            <w:noProof/>
            <w:webHidden/>
          </w:rPr>
          <w:tab/>
        </w:r>
        <w:r>
          <w:rPr>
            <w:noProof/>
            <w:webHidden/>
          </w:rPr>
          <w:fldChar w:fldCharType="begin"/>
        </w:r>
        <w:r>
          <w:rPr>
            <w:noProof/>
            <w:webHidden/>
          </w:rPr>
          <w:instrText xml:space="preserve"> PAGEREF _Toc191588538 \h </w:instrText>
        </w:r>
        <w:r>
          <w:rPr>
            <w:noProof/>
            <w:webHidden/>
          </w:rPr>
        </w:r>
        <w:r>
          <w:rPr>
            <w:noProof/>
            <w:webHidden/>
          </w:rPr>
          <w:fldChar w:fldCharType="separate"/>
        </w:r>
        <w:r>
          <w:rPr>
            <w:noProof/>
            <w:webHidden/>
          </w:rPr>
          <w:t>22</w:t>
        </w:r>
        <w:r>
          <w:rPr>
            <w:noProof/>
            <w:webHidden/>
          </w:rPr>
          <w:fldChar w:fldCharType="end"/>
        </w:r>
      </w:hyperlink>
    </w:p>
    <w:p w:rsidR="00EE7997" w:rsidRDefault="00EE7997" w14:paraId="0328CFD5" w14:textId="04E92A35">
      <w:pPr>
        <w:pStyle w:val="TableofFigures"/>
        <w:tabs>
          <w:tab w:val="right" w:leader="dot" w:pos="9350"/>
        </w:tabs>
        <w:rPr>
          <w:rFonts w:eastAsiaTheme="minorEastAsia"/>
          <w:noProof/>
        </w:rPr>
      </w:pPr>
      <w:hyperlink w:history="1" w:anchor="_Toc191588539">
        <w:r w:rsidRPr="00C84979">
          <w:rPr>
            <w:rStyle w:val="Hyperlink"/>
            <w:rFonts w:ascii="Times New Roman" w:hAnsi="Times New Roman" w:cs="Times New Roman"/>
            <w:noProof/>
          </w:rPr>
          <w:t>Figure 21: Manufacturing Flow Chart for Body</w:t>
        </w:r>
        <w:r>
          <w:rPr>
            <w:noProof/>
            <w:webHidden/>
          </w:rPr>
          <w:tab/>
        </w:r>
        <w:r>
          <w:rPr>
            <w:noProof/>
            <w:webHidden/>
          </w:rPr>
          <w:fldChar w:fldCharType="begin"/>
        </w:r>
        <w:r>
          <w:rPr>
            <w:noProof/>
            <w:webHidden/>
          </w:rPr>
          <w:instrText xml:space="preserve"> PAGEREF _Toc191588539 \h </w:instrText>
        </w:r>
        <w:r>
          <w:rPr>
            <w:noProof/>
            <w:webHidden/>
          </w:rPr>
        </w:r>
        <w:r>
          <w:rPr>
            <w:noProof/>
            <w:webHidden/>
          </w:rPr>
          <w:fldChar w:fldCharType="separate"/>
        </w:r>
        <w:r>
          <w:rPr>
            <w:noProof/>
            <w:webHidden/>
          </w:rPr>
          <w:t>24</w:t>
        </w:r>
        <w:r>
          <w:rPr>
            <w:noProof/>
            <w:webHidden/>
          </w:rPr>
          <w:fldChar w:fldCharType="end"/>
        </w:r>
      </w:hyperlink>
    </w:p>
    <w:p w:rsidR="00EE7997" w:rsidRDefault="00EE7997" w14:paraId="4FB9D05B" w14:textId="195CEB1F">
      <w:pPr>
        <w:pStyle w:val="TableofFigures"/>
        <w:tabs>
          <w:tab w:val="right" w:leader="dot" w:pos="9350"/>
        </w:tabs>
        <w:rPr>
          <w:rFonts w:eastAsiaTheme="minorEastAsia"/>
          <w:noProof/>
        </w:rPr>
      </w:pPr>
      <w:hyperlink w:history="1" w:anchor="_Toc191588540">
        <w:r w:rsidRPr="00C84979">
          <w:rPr>
            <w:rStyle w:val="Hyperlink"/>
            <w:rFonts w:ascii="Times New Roman" w:hAnsi="Times New Roman" w:cs="Times New Roman"/>
            <w:noProof/>
          </w:rPr>
          <w:t>Figure 22: Manufacturing Flow Chart for Tire</w:t>
        </w:r>
        <w:r>
          <w:rPr>
            <w:noProof/>
            <w:webHidden/>
          </w:rPr>
          <w:tab/>
        </w:r>
        <w:r>
          <w:rPr>
            <w:noProof/>
            <w:webHidden/>
          </w:rPr>
          <w:fldChar w:fldCharType="begin"/>
        </w:r>
        <w:r>
          <w:rPr>
            <w:noProof/>
            <w:webHidden/>
          </w:rPr>
          <w:instrText xml:space="preserve"> PAGEREF _Toc191588540 \h </w:instrText>
        </w:r>
        <w:r>
          <w:rPr>
            <w:noProof/>
            <w:webHidden/>
          </w:rPr>
        </w:r>
        <w:r>
          <w:rPr>
            <w:noProof/>
            <w:webHidden/>
          </w:rPr>
          <w:fldChar w:fldCharType="separate"/>
        </w:r>
        <w:r>
          <w:rPr>
            <w:noProof/>
            <w:webHidden/>
          </w:rPr>
          <w:t>25</w:t>
        </w:r>
        <w:r>
          <w:rPr>
            <w:noProof/>
            <w:webHidden/>
          </w:rPr>
          <w:fldChar w:fldCharType="end"/>
        </w:r>
      </w:hyperlink>
    </w:p>
    <w:p w:rsidR="00EE7997" w:rsidRDefault="00EE7997" w14:paraId="267B12D2" w14:textId="33914A1B">
      <w:pPr>
        <w:pStyle w:val="TableofFigures"/>
        <w:tabs>
          <w:tab w:val="right" w:leader="dot" w:pos="9350"/>
        </w:tabs>
        <w:rPr>
          <w:rFonts w:eastAsiaTheme="minorEastAsia"/>
          <w:noProof/>
        </w:rPr>
      </w:pPr>
      <w:hyperlink w:history="1" w:anchor="_Toc191588541">
        <w:r w:rsidRPr="00C84979">
          <w:rPr>
            <w:rStyle w:val="Hyperlink"/>
            <w:rFonts w:ascii="Times New Roman" w:hAnsi="Times New Roman" w:cs="Times New Roman"/>
            <w:noProof/>
          </w:rPr>
          <w:t>Figure 23: Manufacturing Flow Chart for Power T</w:t>
        </w:r>
        <w:r>
          <w:rPr>
            <w:noProof/>
            <w:webHidden/>
          </w:rPr>
          <w:tab/>
        </w:r>
        <w:r>
          <w:rPr>
            <w:noProof/>
            <w:webHidden/>
          </w:rPr>
          <w:fldChar w:fldCharType="begin"/>
        </w:r>
        <w:r>
          <w:rPr>
            <w:noProof/>
            <w:webHidden/>
          </w:rPr>
          <w:instrText xml:space="preserve"> PAGEREF _Toc191588541 \h </w:instrText>
        </w:r>
        <w:r>
          <w:rPr>
            <w:noProof/>
            <w:webHidden/>
          </w:rPr>
        </w:r>
        <w:r>
          <w:rPr>
            <w:noProof/>
            <w:webHidden/>
          </w:rPr>
          <w:fldChar w:fldCharType="separate"/>
        </w:r>
        <w:r>
          <w:rPr>
            <w:noProof/>
            <w:webHidden/>
          </w:rPr>
          <w:t>26</w:t>
        </w:r>
        <w:r>
          <w:rPr>
            <w:noProof/>
            <w:webHidden/>
          </w:rPr>
          <w:fldChar w:fldCharType="end"/>
        </w:r>
      </w:hyperlink>
    </w:p>
    <w:p w:rsidR="00EE7997" w:rsidRDefault="00EE7997" w14:paraId="5A8DD203" w14:textId="6DC5E349">
      <w:pPr>
        <w:pStyle w:val="TableofFigures"/>
        <w:tabs>
          <w:tab w:val="right" w:leader="dot" w:pos="9350"/>
        </w:tabs>
        <w:rPr>
          <w:rFonts w:eastAsiaTheme="minorEastAsia"/>
          <w:noProof/>
        </w:rPr>
      </w:pPr>
      <w:hyperlink w:history="1" w:anchor="_Toc191588542">
        <w:r w:rsidRPr="00C84979">
          <w:rPr>
            <w:rStyle w:val="Hyperlink"/>
            <w:rFonts w:ascii="Times New Roman" w:hAnsi="Times New Roman" w:cs="Times New Roman"/>
            <w:noProof/>
          </w:rPr>
          <w:t>Figure 24: Manufacturing Flow Chart for Bumper</w:t>
        </w:r>
        <w:r>
          <w:rPr>
            <w:noProof/>
            <w:webHidden/>
          </w:rPr>
          <w:tab/>
        </w:r>
        <w:r>
          <w:rPr>
            <w:noProof/>
            <w:webHidden/>
          </w:rPr>
          <w:fldChar w:fldCharType="begin"/>
        </w:r>
        <w:r>
          <w:rPr>
            <w:noProof/>
            <w:webHidden/>
          </w:rPr>
          <w:instrText xml:space="preserve"> PAGEREF _Toc191588542 \h </w:instrText>
        </w:r>
        <w:r>
          <w:rPr>
            <w:noProof/>
            <w:webHidden/>
          </w:rPr>
        </w:r>
        <w:r>
          <w:rPr>
            <w:noProof/>
            <w:webHidden/>
          </w:rPr>
          <w:fldChar w:fldCharType="separate"/>
        </w:r>
        <w:r>
          <w:rPr>
            <w:noProof/>
            <w:webHidden/>
          </w:rPr>
          <w:t>27</w:t>
        </w:r>
        <w:r>
          <w:rPr>
            <w:noProof/>
            <w:webHidden/>
          </w:rPr>
          <w:fldChar w:fldCharType="end"/>
        </w:r>
      </w:hyperlink>
    </w:p>
    <w:p w:rsidR="00EE7997" w:rsidRDefault="00EE7997" w14:paraId="0DBEA11F" w14:textId="2B6D784A">
      <w:pPr>
        <w:pStyle w:val="TableofFigures"/>
        <w:tabs>
          <w:tab w:val="right" w:leader="dot" w:pos="9350"/>
        </w:tabs>
        <w:rPr>
          <w:rFonts w:eastAsiaTheme="minorEastAsia"/>
          <w:noProof/>
        </w:rPr>
      </w:pPr>
      <w:hyperlink w:history="1" w:anchor="_Toc191588543">
        <w:r w:rsidRPr="00C84979">
          <w:rPr>
            <w:rStyle w:val="Hyperlink"/>
            <w:rFonts w:ascii="Times New Roman" w:hAnsi="Times New Roman" w:cs="Times New Roman"/>
            <w:noProof/>
          </w:rPr>
          <w:t>Figure 25: Manufacturing Flow Chart for Trailer</w:t>
        </w:r>
        <w:r>
          <w:rPr>
            <w:noProof/>
            <w:webHidden/>
          </w:rPr>
          <w:tab/>
        </w:r>
        <w:r>
          <w:rPr>
            <w:noProof/>
            <w:webHidden/>
          </w:rPr>
          <w:fldChar w:fldCharType="begin"/>
        </w:r>
        <w:r>
          <w:rPr>
            <w:noProof/>
            <w:webHidden/>
          </w:rPr>
          <w:instrText xml:space="preserve"> PAGEREF _Toc191588543 \h </w:instrText>
        </w:r>
        <w:r>
          <w:rPr>
            <w:noProof/>
            <w:webHidden/>
          </w:rPr>
        </w:r>
        <w:r>
          <w:rPr>
            <w:noProof/>
            <w:webHidden/>
          </w:rPr>
          <w:fldChar w:fldCharType="separate"/>
        </w:r>
        <w:r>
          <w:rPr>
            <w:noProof/>
            <w:webHidden/>
          </w:rPr>
          <w:t>28</w:t>
        </w:r>
        <w:r>
          <w:rPr>
            <w:noProof/>
            <w:webHidden/>
          </w:rPr>
          <w:fldChar w:fldCharType="end"/>
        </w:r>
      </w:hyperlink>
    </w:p>
    <w:p w:rsidR="00EE7997" w:rsidRDefault="00EE7997" w14:paraId="6537E88B" w14:textId="544E6637">
      <w:pPr>
        <w:pStyle w:val="TableofFigures"/>
        <w:tabs>
          <w:tab w:val="right" w:leader="dot" w:pos="9350"/>
        </w:tabs>
        <w:rPr>
          <w:rFonts w:eastAsiaTheme="minorEastAsia"/>
          <w:noProof/>
        </w:rPr>
      </w:pPr>
      <w:hyperlink w:history="1" w:anchor="_Toc191588544">
        <w:r w:rsidRPr="00C84979">
          <w:rPr>
            <w:rStyle w:val="Hyperlink"/>
            <w:rFonts w:ascii="Times New Roman" w:hAnsi="Times New Roman" w:cs="Times New Roman"/>
            <w:noProof/>
          </w:rPr>
          <w:t>Figure 26: Manufacturing Flow Chart for Hitch</w:t>
        </w:r>
        <w:r>
          <w:rPr>
            <w:noProof/>
            <w:webHidden/>
          </w:rPr>
          <w:tab/>
        </w:r>
        <w:r>
          <w:rPr>
            <w:noProof/>
            <w:webHidden/>
          </w:rPr>
          <w:fldChar w:fldCharType="begin"/>
        </w:r>
        <w:r>
          <w:rPr>
            <w:noProof/>
            <w:webHidden/>
          </w:rPr>
          <w:instrText xml:space="preserve"> PAGEREF _Toc191588544 \h </w:instrText>
        </w:r>
        <w:r>
          <w:rPr>
            <w:noProof/>
            <w:webHidden/>
          </w:rPr>
        </w:r>
        <w:r>
          <w:rPr>
            <w:noProof/>
            <w:webHidden/>
          </w:rPr>
          <w:fldChar w:fldCharType="separate"/>
        </w:r>
        <w:r>
          <w:rPr>
            <w:noProof/>
            <w:webHidden/>
          </w:rPr>
          <w:t>29</w:t>
        </w:r>
        <w:r>
          <w:rPr>
            <w:noProof/>
            <w:webHidden/>
          </w:rPr>
          <w:fldChar w:fldCharType="end"/>
        </w:r>
      </w:hyperlink>
    </w:p>
    <w:p w:rsidRPr="002858AB" w:rsidR="002858AB" w:rsidP="002858AB" w:rsidRDefault="0076117B" w14:paraId="197A4741" w14:textId="2CE104DF">
      <w:pPr>
        <w:pStyle w:val="TOC1"/>
        <w:tabs>
          <w:tab w:val="right" w:leader="dot" w:pos="9350"/>
        </w:tabs>
        <w:rPr>
          <w:rFonts w:ascii="Times New Roman" w:hAnsi="Times New Roman"/>
          <w:sz w:val="24"/>
          <w:szCs w:val="24"/>
        </w:rPr>
      </w:pPr>
      <w:r w:rsidRPr="000423B3">
        <w:rPr>
          <w:rFonts w:ascii="Times New Roman" w:hAnsi="Times New Roman"/>
          <w:sz w:val="24"/>
          <w:szCs w:val="24"/>
        </w:rPr>
        <w:fldChar w:fldCharType="end"/>
      </w:r>
    </w:p>
    <w:p w:rsidR="002858AB" w:rsidRDefault="002858AB" w14:paraId="017005AD" w14:textId="77777777">
      <w:pPr>
        <w:rPr>
          <w:rFonts w:ascii="Times New Roman" w:hAnsi="Times New Roman" w:cs="Times New Roman" w:eastAsiaTheme="majorEastAsia"/>
          <w:color w:val="0F4761" w:themeColor="accent1" w:themeShade="BF"/>
          <w:sz w:val="40"/>
          <w:szCs w:val="40"/>
        </w:rPr>
      </w:pPr>
      <w:r>
        <w:rPr>
          <w:rFonts w:ascii="Times New Roman" w:hAnsi="Times New Roman" w:cs="Times New Roman"/>
        </w:rPr>
        <w:br w:type="page"/>
      </w:r>
    </w:p>
    <w:p w:rsidRPr="00E61630" w:rsidR="007D1C06" w:rsidP="00E61630" w:rsidRDefault="00E61630" w14:paraId="242EE717" w14:textId="030567E9">
      <w:pPr>
        <w:pStyle w:val="Heading1"/>
        <w:rPr>
          <w:rFonts w:ascii="Times New Roman" w:hAnsi="Times New Roman" w:cs="Times New Roman"/>
        </w:rPr>
      </w:pPr>
      <w:bookmarkStart w:name="_Toc191588495" w:id="6"/>
      <w:r w:rsidRPr="00E61630">
        <w:rPr>
          <w:rFonts w:ascii="Times New Roman" w:hAnsi="Times New Roman" w:cs="Times New Roman"/>
        </w:rPr>
        <w:t>List of Tables</w:t>
      </w:r>
      <w:bookmarkEnd w:id="6"/>
    </w:p>
    <w:p w:rsidR="00EE7997" w:rsidRDefault="00B12F0C" w14:paraId="6AB16EC6" w14:textId="77793C1F">
      <w:pPr>
        <w:pStyle w:val="TableofFigures"/>
        <w:tabs>
          <w:tab w:val="right" w:leader="dot" w:pos="9350"/>
        </w:tabs>
        <w:rPr>
          <w:rFonts w:eastAsiaTheme="minorEastAsia"/>
          <w:noProof/>
        </w:rPr>
      </w:pPr>
      <w:r w:rsidRPr="005B7626">
        <w:rPr>
          <w:rFonts w:ascii="Times New Roman" w:hAnsi="Times New Roman" w:cs="Times New Roman"/>
        </w:rPr>
        <w:fldChar w:fldCharType="begin"/>
      </w:r>
      <w:r w:rsidRPr="38E33273">
        <w:rPr>
          <w:rFonts w:ascii="Times New Roman" w:hAnsi="Times New Roman" w:cs="Times New Roman"/>
        </w:rPr>
        <w:instrText xml:space="preserve"> TOC \h \z \c "Table" </w:instrText>
      </w:r>
      <w:r w:rsidRPr="005B7626">
        <w:rPr>
          <w:rFonts w:ascii="Times New Roman" w:hAnsi="Times New Roman" w:cs="Times New Roman"/>
        </w:rPr>
        <w:fldChar w:fldCharType="separate"/>
      </w:r>
      <w:hyperlink w:history="1" w:anchor="_Toc191588545">
        <w:r w:rsidRPr="00F5448B" w:rsidR="00EE7997">
          <w:rPr>
            <w:rStyle w:val="Hyperlink"/>
            <w:rFonts w:ascii="Times New Roman" w:hAnsi="Times New Roman" w:cs="Times New Roman"/>
            <w:noProof/>
          </w:rPr>
          <w:t>Table 1: Requirements for RC Truck</w:t>
        </w:r>
        <w:r w:rsidR="00EE7997">
          <w:rPr>
            <w:noProof/>
            <w:webHidden/>
          </w:rPr>
          <w:tab/>
        </w:r>
        <w:r w:rsidR="00EE7997">
          <w:rPr>
            <w:noProof/>
            <w:webHidden/>
          </w:rPr>
          <w:fldChar w:fldCharType="begin"/>
        </w:r>
        <w:r w:rsidR="00EE7997">
          <w:rPr>
            <w:noProof/>
            <w:webHidden/>
          </w:rPr>
          <w:instrText xml:space="preserve"> PAGEREF _Toc191588545 \h </w:instrText>
        </w:r>
        <w:r w:rsidR="00EE7997">
          <w:rPr>
            <w:noProof/>
            <w:webHidden/>
          </w:rPr>
        </w:r>
        <w:r w:rsidR="00EE7997">
          <w:rPr>
            <w:noProof/>
            <w:webHidden/>
          </w:rPr>
          <w:fldChar w:fldCharType="separate"/>
        </w:r>
        <w:r w:rsidR="00EE7997">
          <w:rPr>
            <w:noProof/>
            <w:webHidden/>
          </w:rPr>
          <w:t>1</w:t>
        </w:r>
        <w:r w:rsidR="00EE7997">
          <w:rPr>
            <w:noProof/>
            <w:webHidden/>
          </w:rPr>
          <w:fldChar w:fldCharType="end"/>
        </w:r>
      </w:hyperlink>
    </w:p>
    <w:p w:rsidR="00EE7997" w:rsidRDefault="00EE7997" w14:paraId="33F393E6" w14:textId="4207E3A0">
      <w:pPr>
        <w:pStyle w:val="TableofFigures"/>
        <w:tabs>
          <w:tab w:val="right" w:leader="dot" w:pos="9350"/>
        </w:tabs>
        <w:rPr>
          <w:rFonts w:eastAsiaTheme="minorEastAsia"/>
          <w:noProof/>
        </w:rPr>
      </w:pPr>
      <w:hyperlink w:history="1" w:anchor="_Toc191588546">
        <w:r w:rsidRPr="00F5448B">
          <w:rPr>
            <w:rStyle w:val="Hyperlink"/>
            <w:rFonts w:ascii="Times New Roman" w:hAnsi="Times New Roman" w:cs="Times New Roman"/>
            <w:noProof/>
          </w:rPr>
          <w:t>Table 2: Selection Matrix for Body Geometry</w:t>
        </w:r>
        <w:r>
          <w:rPr>
            <w:noProof/>
            <w:webHidden/>
          </w:rPr>
          <w:tab/>
        </w:r>
        <w:r>
          <w:rPr>
            <w:noProof/>
            <w:webHidden/>
          </w:rPr>
          <w:fldChar w:fldCharType="begin"/>
        </w:r>
        <w:r>
          <w:rPr>
            <w:noProof/>
            <w:webHidden/>
          </w:rPr>
          <w:instrText xml:space="preserve"> PAGEREF _Toc191588546 \h </w:instrText>
        </w:r>
        <w:r>
          <w:rPr>
            <w:noProof/>
            <w:webHidden/>
          </w:rPr>
        </w:r>
        <w:r>
          <w:rPr>
            <w:noProof/>
            <w:webHidden/>
          </w:rPr>
          <w:fldChar w:fldCharType="separate"/>
        </w:r>
        <w:r>
          <w:rPr>
            <w:noProof/>
            <w:webHidden/>
          </w:rPr>
          <w:t>8</w:t>
        </w:r>
        <w:r>
          <w:rPr>
            <w:noProof/>
            <w:webHidden/>
          </w:rPr>
          <w:fldChar w:fldCharType="end"/>
        </w:r>
      </w:hyperlink>
    </w:p>
    <w:p w:rsidR="00EE7997" w:rsidRDefault="00EE7997" w14:paraId="227D9C99" w14:textId="2DE1E78C">
      <w:pPr>
        <w:pStyle w:val="TableofFigures"/>
        <w:tabs>
          <w:tab w:val="right" w:leader="dot" w:pos="9350"/>
        </w:tabs>
        <w:rPr>
          <w:rFonts w:eastAsiaTheme="minorEastAsia"/>
          <w:noProof/>
        </w:rPr>
      </w:pPr>
      <w:hyperlink w:history="1" w:anchor="_Toc191588547">
        <w:r w:rsidRPr="00F5448B">
          <w:rPr>
            <w:rStyle w:val="Hyperlink"/>
            <w:rFonts w:ascii="Times New Roman" w:hAnsi="Times New Roman" w:cs="Times New Roman"/>
            <w:noProof/>
          </w:rPr>
          <w:t>Table 3: Selection Matrix for Body Material</w:t>
        </w:r>
        <w:r>
          <w:rPr>
            <w:noProof/>
            <w:webHidden/>
          </w:rPr>
          <w:tab/>
        </w:r>
        <w:r>
          <w:rPr>
            <w:noProof/>
            <w:webHidden/>
          </w:rPr>
          <w:fldChar w:fldCharType="begin"/>
        </w:r>
        <w:r>
          <w:rPr>
            <w:noProof/>
            <w:webHidden/>
          </w:rPr>
          <w:instrText xml:space="preserve"> PAGEREF _Toc191588547 \h </w:instrText>
        </w:r>
        <w:r>
          <w:rPr>
            <w:noProof/>
            <w:webHidden/>
          </w:rPr>
        </w:r>
        <w:r>
          <w:rPr>
            <w:noProof/>
            <w:webHidden/>
          </w:rPr>
          <w:fldChar w:fldCharType="separate"/>
        </w:r>
        <w:r>
          <w:rPr>
            <w:noProof/>
            <w:webHidden/>
          </w:rPr>
          <w:t>9</w:t>
        </w:r>
        <w:r>
          <w:rPr>
            <w:noProof/>
            <w:webHidden/>
          </w:rPr>
          <w:fldChar w:fldCharType="end"/>
        </w:r>
      </w:hyperlink>
    </w:p>
    <w:p w:rsidR="00EE7997" w:rsidRDefault="00EE7997" w14:paraId="47ED5C58" w14:textId="4AA38B47">
      <w:pPr>
        <w:pStyle w:val="TableofFigures"/>
        <w:tabs>
          <w:tab w:val="right" w:leader="dot" w:pos="9350"/>
        </w:tabs>
        <w:rPr>
          <w:rFonts w:eastAsiaTheme="minorEastAsia"/>
          <w:noProof/>
        </w:rPr>
      </w:pPr>
      <w:hyperlink w:history="1" w:anchor="_Toc191588548">
        <w:r w:rsidRPr="00F5448B">
          <w:rPr>
            <w:rStyle w:val="Hyperlink"/>
            <w:rFonts w:ascii="Times New Roman" w:hAnsi="Times New Roman" w:cs="Times New Roman"/>
            <w:noProof/>
          </w:rPr>
          <w:t>Table 4: Selection Matrix for Headlights</w:t>
        </w:r>
        <w:r>
          <w:rPr>
            <w:noProof/>
            <w:webHidden/>
          </w:rPr>
          <w:tab/>
        </w:r>
        <w:r>
          <w:rPr>
            <w:noProof/>
            <w:webHidden/>
          </w:rPr>
          <w:fldChar w:fldCharType="begin"/>
        </w:r>
        <w:r>
          <w:rPr>
            <w:noProof/>
            <w:webHidden/>
          </w:rPr>
          <w:instrText xml:space="preserve"> PAGEREF _Toc191588548 \h </w:instrText>
        </w:r>
        <w:r>
          <w:rPr>
            <w:noProof/>
            <w:webHidden/>
          </w:rPr>
        </w:r>
        <w:r>
          <w:rPr>
            <w:noProof/>
            <w:webHidden/>
          </w:rPr>
          <w:fldChar w:fldCharType="separate"/>
        </w:r>
        <w:r>
          <w:rPr>
            <w:noProof/>
            <w:webHidden/>
          </w:rPr>
          <w:t>9</w:t>
        </w:r>
        <w:r>
          <w:rPr>
            <w:noProof/>
            <w:webHidden/>
          </w:rPr>
          <w:fldChar w:fldCharType="end"/>
        </w:r>
      </w:hyperlink>
    </w:p>
    <w:p w:rsidR="00EE7997" w:rsidRDefault="00EE7997" w14:paraId="77FC6FBC" w14:textId="1F45287C">
      <w:pPr>
        <w:pStyle w:val="TableofFigures"/>
        <w:tabs>
          <w:tab w:val="right" w:leader="dot" w:pos="9350"/>
        </w:tabs>
        <w:rPr>
          <w:rFonts w:eastAsiaTheme="minorEastAsia"/>
          <w:noProof/>
        </w:rPr>
      </w:pPr>
      <w:hyperlink w:history="1" w:anchor="_Toc191588549">
        <w:r w:rsidRPr="00F5448B">
          <w:rPr>
            <w:rStyle w:val="Hyperlink"/>
            <w:rFonts w:ascii="Times New Roman" w:hAnsi="Times New Roman" w:cs="Times New Roman"/>
            <w:noProof/>
          </w:rPr>
          <w:t>Table 5: Selection Matrix for Taillights</w:t>
        </w:r>
        <w:r>
          <w:rPr>
            <w:noProof/>
            <w:webHidden/>
          </w:rPr>
          <w:tab/>
        </w:r>
        <w:r>
          <w:rPr>
            <w:noProof/>
            <w:webHidden/>
          </w:rPr>
          <w:fldChar w:fldCharType="begin"/>
        </w:r>
        <w:r>
          <w:rPr>
            <w:noProof/>
            <w:webHidden/>
          </w:rPr>
          <w:instrText xml:space="preserve"> PAGEREF _Toc191588549 \h </w:instrText>
        </w:r>
        <w:r>
          <w:rPr>
            <w:noProof/>
            <w:webHidden/>
          </w:rPr>
        </w:r>
        <w:r>
          <w:rPr>
            <w:noProof/>
            <w:webHidden/>
          </w:rPr>
          <w:fldChar w:fldCharType="separate"/>
        </w:r>
        <w:r>
          <w:rPr>
            <w:noProof/>
            <w:webHidden/>
          </w:rPr>
          <w:t>10</w:t>
        </w:r>
        <w:r>
          <w:rPr>
            <w:noProof/>
            <w:webHidden/>
          </w:rPr>
          <w:fldChar w:fldCharType="end"/>
        </w:r>
      </w:hyperlink>
    </w:p>
    <w:p w:rsidR="00EE7997" w:rsidRDefault="00EE7997" w14:paraId="2A578259" w14:textId="1905A868">
      <w:pPr>
        <w:pStyle w:val="TableofFigures"/>
        <w:tabs>
          <w:tab w:val="right" w:leader="dot" w:pos="9350"/>
        </w:tabs>
        <w:rPr>
          <w:rFonts w:eastAsiaTheme="minorEastAsia"/>
          <w:noProof/>
        </w:rPr>
      </w:pPr>
      <w:hyperlink w:history="1" w:anchor="_Toc191588550">
        <w:r w:rsidRPr="00F5448B">
          <w:rPr>
            <w:rStyle w:val="Hyperlink"/>
            <w:rFonts w:ascii="Times New Roman" w:hAnsi="Times New Roman" w:cs="Times New Roman"/>
            <w:noProof/>
          </w:rPr>
          <w:t>Table 6: Selection Matrix for Racing Tires</w:t>
        </w:r>
        <w:r>
          <w:rPr>
            <w:noProof/>
            <w:webHidden/>
          </w:rPr>
          <w:tab/>
        </w:r>
        <w:r>
          <w:rPr>
            <w:noProof/>
            <w:webHidden/>
          </w:rPr>
          <w:fldChar w:fldCharType="begin"/>
        </w:r>
        <w:r>
          <w:rPr>
            <w:noProof/>
            <w:webHidden/>
          </w:rPr>
          <w:instrText xml:space="preserve"> PAGEREF _Toc191588550 \h </w:instrText>
        </w:r>
        <w:r>
          <w:rPr>
            <w:noProof/>
            <w:webHidden/>
          </w:rPr>
        </w:r>
        <w:r>
          <w:rPr>
            <w:noProof/>
            <w:webHidden/>
          </w:rPr>
          <w:fldChar w:fldCharType="separate"/>
        </w:r>
        <w:r>
          <w:rPr>
            <w:noProof/>
            <w:webHidden/>
          </w:rPr>
          <w:t>10</w:t>
        </w:r>
        <w:r>
          <w:rPr>
            <w:noProof/>
            <w:webHidden/>
          </w:rPr>
          <w:fldChar w:fldCharType="end"/>
        </w:r>
      </w:hyperlink>
    </w:p>
    <w:p w:rsidR="00EE7997" w:rsidRDefault="00EE7997" w14:paraId="7A305E54" w14:textId="31D07438">
      <w:pPr>
        <w:pStyle w:val="TableofFigures"/>
        <w:tabs>
          <w:tab w:val="right" w:leader="dot" w:pos="9350"/>
        </w:tabs>
        <w:rPr>
          <w:rFonts w:eastAsiaTheme="minorEastAsia"/>
          <w:noProof/>
        </w:rPr>
      </w:pPr>
      <w:hyperlink w:history="1" w:anchor="_Toc191588551">
        <w:r w:rsidRPr="00F5448B">
          <w:rPr>
            <w:rStyle w:val="Hyperlink"/>
            <w:rFonts w:ascii="Times New Roman" w:hAnsi="Times New Roman" w:cs="Times New Roman"/>
            <w:noProof/>
          </w:rPr>
          <w:t>Table 7: Selection Matrix for Towing Tires</w:t>
        </w:r>
        <w:r>
          <w:rPr>
            <w:noProof/>
            <w:webHidden/>
          </w:rPr>
          <w:tab/>
        </w:r>
        <w:r>
          <w:rPr>
            <w:noProof/>
            <w:webHidden/>
          </w:rPr>
          <w:fldChar w:fldCharType="begin"/>
        </w:r>
        <w:r>
          <w:rPr>
            <w:noProof/>
            <w:webHidden/>
          </w:rPr>
          <w:instrText xml:space="preserve"> PAGEREF _Toc191588551 \h </w:instrText>
        </w:r>
        <w:r>
          <w:rPr>
            <w:noProof/>
            <w:webHidden/>
          </w:rPr>
        </w:r>
        <w:r>
          <w:rPr>
            <w:noProof/>
            <w:webHidden/>
          </w:rPr>
          <w:fldChar w:fldCharType="separate"/>
        </w:r>
        <w:r>
          <w:rPr>
            <w:noProof/>
            <w:webHidden/>
          </w:rPr>
          <w:t>11</w:t>
        </w:r>
        <w:r>
          <w:rPr>
            <w:noProof/>
            <w:webHidden/>
          </w:rPr>
          <w:fldChar w:fldCharType="end"/>
        </w:r>
      </w:hyperlink>
    </w:p>
    <w:p w:rsidR="00EE7997" w:rsidRDefault="00EE7997" w14:paraId="2C9FC017" w14:textId="00548C50">
      <w:pPr>
        <w:pStyle w:val="TableofFigures"/>
        <w:tabs>
          <w:tab w:val="right" w:leader="dot" w:pos="9350"/>
        </w:tabs>
        <w:rPr>
          <w:rFonts w:eastAsiaTheme="minorEastAsia"/>
          <w:noProof/>
        </w:rPr>
      </w:pPr>
      <w:hyperlink w:history="1" w:anchor="_Toc191588552">
        <w:r w:rsidRPr="00F5448B">
          <w:rPr>
            <w:rStyle w:val="Hyperlink"/>
            <w:rFonts w:ascii="Times New Roman" w:hAnsi="Times New Roman" w:cs="Times New Roman"/>
            <w:noProof/>
          </w:rPr>
          <w:t>Table 8: Selection Matrix for Bumper Geometry Subsystem</w:t>
        </w:r>
        <w:r>
          <w:rPr>
            <w:noProof/>
            <w:webHidden/>
          </w:rPr>
          <w:tab/>
        </w:r>
        <w:r>
          <w:rPr>
            <w:noProof/>
            <w:webHidden/>
          </w:rPr>
          <w:fldChar w:fldCharType="begin"/>
        </w:r>
        <w:r>
          <w:rPr>
            <w:noProof/>
            <w:webHidden/>
          </w:rPr>
          <w:instrText xml:space="preserve"> PAGEREF _Toc191588552 \h </w:instrText>
        </w:r>
        <w:r>
          <w:rPr>
            <w:noProof/>
            <w:webHidden/>
          </w:rPr>
        </w:r>
        <w:r>
          <w:rPr>
            <w:noProof/>
            <w:webHidden/>
          </w:rPr>
          <w:fldChar w:fldCharType="separate"/>
        </w:r>
        <w:r>
          <w:rPr>
            <w:noProof/>
            <w:webHidden/>
          </w:rPr>
          <w:t>11</w:t>
        </w:r>
        <w:r>
          <w:rPr>
            <w:noProof/>
            <w:webHidden/>
          </w:rPr>
          <w:fldChar w:fldCharType="end"/>
        </w:r>
      </w:hyperlink>
    </w:p>
    <w:p w:rsidR="00EE7997" w:rsidRDefault="00EE7997" w14:paraId="07990AB3" w14:textId="46A6C436">
      <w:pPr>
        <w:pStyle w:val="TableofFigures"/>
        <w:tabs>
          <w:tab w:val="right" w:leader="dot" w:pos="9350"/>
        </w:tabs>
        <w:rPr>
          <w:rFonts w:eastAsiaTheme="minorEastAsia"/>
          <w:noProof/>
        </w:rPr>
      </w:pPr>
      <w:hyperlink w:history="1" w:anchor="_Toc191588553">
        <w:r w:rsidRPr="00F5448B">
          <w:rPr>
            <w:rStyle w:val="Hyperlink"/>
            <w:rFonts w:ascii="Times New Roman" w:hAnsi="Times New Roman" w:cs="Times New Roman"/>
            <w:noProof/>
          </w:rPr>
          <w:t>Table 9: Selection Matrix for Trailer Hitch Geometry Subsystem</w:t>
        </w:r>
        <w:r>
          <w:rPr>
            <w:noProof/>
            <w:webHidden/>
          </w:rPr>
          <w:tab/>
        </w:r>
        <w:r>
          <w:rPr>
            <w:noProof/>
            <w:webHidden/>
          </w:rPr>
          <w:fldChar w:fldCharType="begin"/>
        </w:r>
        <w:r>
          <w:rPr>
            <w:noProof/>
            <w:webHidden/>
          </w:rPr>
          <w:instrText xml:space="preserve"> PAGEREF _Toc191588553 \h </w:instrText>
        </w:r>
        <w:r>
          <w:rPr>
            <w:noProof/>
            <w:webHidden/>
          </w:rPr>
        </w:r>
        <w:r>
          <w:rPr>
            <w:noProof/>
            <w:webHidden/>
          </w:rPr>
          <w:fldChar w:fldCharType="separate"/>
        </w:r>
        <w:r>
          <w:rPr>
            <w:noProof/>
            <w:webHidden/>
          </w:rPr>
          <w:t>12</w:t>
        </w:r>
        <w:r>
          <w:rPr>
            <w:noProof/>
            <w:webHidden/>
          </w:rPr>
          <w:fldChar w:fldCharType="end"/>
        </w:r>
      </w:hyperlink>
    </w:p>
    <w:p w:rsidR="00EE7997" w:rsidRDefault="00EE7997" w14:paraId="153C2E6D" w14:textId="6A05C1BE">
      <w:pPr>
        <w:pStyle w:val="TableofFigures"/>
        <w:tabs>
          <w:tab w:val="right" w:leader="dot" w:pos="9350"/>
        </w:tabs>
        <w:rPr>
          <w:rFonts w:eastAsiaTheme="minorEastAsia"/>
          <w:noProof/>
        </w:rPr>
      </w:pPr>
      <w:hyperlink w:history="1" w:anchor="_Toc191588554">
        <w:r w:rsidRPr="00F5448B">
          <w:rPr>
            <w:rStyle w:val="Hyperlink"/>
            <w:rFonts w:ascii="Times New Roman" w:hAnsi="Times New Roman" w:cs="Times New Roman"/>
            <w:noProof/>
          </w:rPr>
          <w:t>Table 10: Selection Matrix for Trailer Geometry Subsystem</w:t>
        </w:r>
        <w:r>
          <w:rPr>
            <w:noProof/>
            <w:webHidden/>
          </w:rPr>
          <w:tab/>
        </w:r>
        <w:r>
          <w:rPr>
            <w:noProof/>
            <w:webHidden/>
          </w:rPr>
          <w:fldChar w:fldCharType="begin"/>
        </w:r>
        <w:r>
          <w:rPr>
            <w:noProof/>
            <w:webHidden/>
          </w:rPr>
          <w:instrText xml:space="preserve"> PAGEREF _Toc191588554 \h </w:instrText>
        </w:r>
        <w:r>
          <w:rPr>
            <w:noProof/>
            <w:webHidden/>
          </w:rPr>
        </w:r>
        <w:r>
          <w:rPr>
            <w:noProof/>
            <w:webHidden/>
          </w:rPr>
          <w:fldChar w:fldCharType="separate"/>
        </w:r>
        <w:r>
          <w:rPr>
            <w:noProof/>
            <w:webHidden/>
          </w:rPr>
          <w:t>12</w:t>
        </w:r>
        <w:r>
          <w:rPr>
            <w:noProof/>
            <w:webHidden/>
          </w:rPr>
          <w:fldChar w:fldCharType="end"/>
        </w:r>
      </w:hyperlink>
    </w:p>
    <w:p w:rsidR="00EE7997" w:rsidRDefault="00EE7997" w14:paraId="40CDC452" w14:textId="29D2BC6F">
      <w:pPr>
        <w:pStyle w:val="TableofFigures"/>
        <w:tabs>
          <w:tab w:val="right" w:leader="dot" w:pos="9350"/>
        </w:tabs>
        <w:rPr>
          <w:rFonts w:eastAsiaTheme="minorEastAsia"/>
          <w:noProof/>
        </w:rPr>
      </w:pPr>
      <w:hyperlink w:history="1" w:anchor="_Toc191588555">
        <w:r w:rsidRPr="00F5448B">
          <w:rPr>
            <w:rStyle w:val="Hyperlink"/>
            <w:rFonts w:ascii="Times New Roman" w:hAnsi="Times New Roman" w:cs="Times New Roman"/>
            <w:noProof/>
          </w:rPr>
          <w:t>Table 11: Selection Matrix for Trailer Material Subsystem</w:t>
        </w:r>
        <w:r>
          <w:rPr>
            <w:noProof/>
            <w:webHidden/>
          </w:rPr>
          <w:tab/>
        </w:r>
        <w:r>
          <w:rPr>
            <w:noProof/>
            <w:webHidden/>
          </w:rPr>
          <w:fldChar w:fldCharType="begin"/>
        </w:r>
        <w:r>
          <w:rPr>
            <w:noProof/>
            <w:webHidden/>
          </w:rPr>
          <w:instrText xml:space="preserve"> PAGEREF _Toc191588555 \h </w:instrText>
        </w:r>
        <w:r>
          <w:rPr>
            <w:noProof/>
            <w:webHidden/>
          </w:rPr>
        </w:r>
        <w:r>
          <w:rPr>
            <w:noProof/>
            <w:webHidden/>
          </w:rPr>
          <w:fldChar w:fldCharType="separate"/>
        </w:r>
        <w:r>
          <w:rPr>
            <w:noProof/>
            <w:webHidden/>
          </w:rPr>
          <w:t>13</w:t>
        </w:r>
        <w:r>
          <w:rPr>
            <w:noProof/>
            <w:webHidden/>
          </w:rPr>
          <w:fldChar w:fldCharType="end"/>
        </w:r>
      </w:hyperlink>
    </w:p>
    <w:p w:rsidR="00EE7997" w:rsidRDefault="00EE7997" w14:paraId="30F14486" w14:textId="7764B464">
      <w:pPr>
        <w:pStyle w:val="TableofFigures"/>
        <w:tabs>
          <w:tab w:val="right" w:leader="dot" w:pos="9350"/>
        </w:tabs>
        <w:rPr>
          <w:rFonts w:eastAsiaTheme="minorEastAsia"/>
          <w:noProof/>
        </w:rPr>
      </w:pPr>
      <w:hyperlink w:history="1" w:anchor="_Toc191588556">
        <w:r w:rsidRPr="00F5448B">
          <w:rPr>
            <w:rStyle w:val="Hyperlink"/>
            <w:rFonts w:ascii="Times New Roman" w:hAnsi="Times New Roman" w:cs="Times New Roman"/>
            <w:noProof/>
          </w:rPr>
          <w:t>Table 12: Bill of Materials for Design Iteration 1</w:t>
        </w:r>
        <w:r>
          <w:rPr>
            <w:noProof/>
            <w:webHidden/>
          </w:rPr>
          <w:tab/>
        </w:r>
        <w:r>
          <w:rPr>
            <w:noProof/>
            <w:webHidden/>
          </w:rPr>
          <w:fldChar w:fldCharType="begin"/>
        </w:r>
        <w:r>
          <w:rPr>
            <w:noProof/>
            <w:webHidden/>
          </w:rPr>
          <w:instrText xml:space="preserve"> PAGEREF _Toc191588556 \h </w:instrText>
        </w:r>
        <w:r>
          <w:rPr>
            <w:noProof/>
            <w:webHidden/>
          </w:rPr>
        </w:r>
        <w:r>
          <w:rPr>
            <w:noProof/>
            <w:webHidden/>
          </w:rPr>
          <w:fldChar w:fldCharType="separate"/>
        </w:r>
        <w:r>
          <w:rPr>
            <w:noProof/>
            <w:webHidden/>
          </w:rPr>
          <w:t>23</w:t>
        </w:r>
        <w:r>
          <w:rPr>
            <w:noProof/>
            <w:webHidden/>
          </w:rPr>
          <w:fldChar w:fldCharType="end"/>
        </w:r>
      </w:hyperlink>
    </w:p>
    <w:p w:rsidR="00EE7997" w:rsidRDefault="00EE7997" w14:paraId="32DE8E24" w14:textId="0E08D1B5">
      <w:pPr>
        <w:pStyle w:val="TableofFigures"/>
        <w:tabs>
          <w:tab w:val="right" w:leader="dot" w:pos="9350"/>
        </w:tabs>
        <w:rPr>
          <w:rFonts w:eastAsiaTheme="minorEastAsia"/>
          <w:noProof/>
        </w:rPr>
      </w:pPr>
      <w:hyperlink w:history="1" w:anchor="_Toc191588557">
        <w:r w:rsidRPr="00F5448B">
          <w:rPr>
            <w:rStyle w:val="Hyperlink"/>
            <w:rFonts w:ascii="Times New Roman" w:hAnsi="Times New Roman" w:cs="Times New Roman"/>
            <w:noProof/>
          </w:rPr>
          <w:t>Table 13: Legend for Manufacturing Flowcharts</w:t>
        </w:r>
        <w:r>
          <w:rPr>
            <w:noProof/>
            <w:webHidden/>
          </w:rPr>
          <w:tab/>
        </w:r>
        <w:r>
          <w:rPr>
            <w:noProof/>
            <w:webHidden/>
          </w:rPr>
          <w:fldChar w:fldCharType="begin"/>
        </w:r>
        <w:r>
          <w:rPr>
            <w:noProof/>
            <w:webHidden/>
          </w:rPr>
          <w:instrText xml:space="preserve"> PAGEREF _Toc191588557 \h </w:instrText>
        </w:r>
        <w:r>
          <w:rPr>
            <w:noProof/>
            <w:webHidden/>
          </w:rPr>
        </w:r>
        <w:r>
          <w:rPr>
            <w:noProof/>
            <w:webHidden/>
          </w:rPr>
          <w:fldChar w:fldCharType="separate"/>
        </w:r>
        <w:r>
          <w:rPr>
            <w:noProof/>
            <w:webHidden/>
          </w:rPr>
          <w:t>23</w:t>
        </w:r>
        <w:r>
          <w:rPr>
            <w:noProof/>
            <w:webHidden/>
          </w:rPr>
          <w:fldChar w:fldCharType="end"/>
        </w:r>
      </w:hyperlink>
    </w:p>
    <w:p w:rsidR="00EE7997" w:rsidRDefault="00EE7997" w14:paraId="1EFFBD2B" w14:textId="78AAB419">
      <w:pPr>
        <w:pStyle w:val="TableofFigures"/>
        <w:tabs>
          <w:tab w:val="right" w:leader="dot" w:pos="9350"/>
        </w:tabs>
        <w:rPr>
          <w:rFonts w:eastAsiaTheme="minorEastAsia"/>
          <w:noProof/>
        </w:rPr>
      </w:pPr>
      <w:hyperlink w:history="1" w:anchor="_Toc191588558">
        <w:r w:rsidRPr="00F5448B">
          <w:rPr>
            <w:rStyle w:val="Hyperlink"/>
            <w:rFonts w:ascii="Times New Roman" w:hAnsi="Times New Roman" w:cs="Times New Roman"/>
            <w:noProof/>
          </w:rPr>
          <w:t>Table 14: Testing and Validation for Design Iteration 1</w:t>
        </w:r>
        <w:r>
          <w:rPr>
            <w:noProof/>
            <w:webHidden/>
          </w:rPr>
          <w:tab/>
        </w:r>
        <w:r>
          <w:rPr>
            <w:noProof/>
            <w:webHidden/>
          </w:rPr>
          <w:fldChar w:fldCharType="begin"/>
        </w:r>
        <w:r>
          <w:rPr>
            <w:noProof/>
            <w:webHidden/>
          </w:rPr>
          <w:instrText xml:space="preserve"> PAGEREF _Toc191588558 \h </w:instrText>
        </w:r>
        <w:r>
          <w:rPr>
            <w:noProof/>
            <w:webHidden/>
          </w:rPr>
        </w:r>
        <w:r>
          <w:rPr>
            <w:noProof/>
            <w:webHidden/>
          </w:rPr>
          <w:fldChar w:fldCharType="separate"/>
        </w:r>
        <w:r>
          <w:rPr>
            <w:noProof/>
            <w:webHidden/>
          </w:rPr>
          <w:t>30</w:t>
        </w:r>
        <w:r>
          <w:rPr>
            <w:noProof/>
            <w:webHidden/>
          </w:rPr>
          <w:fldChar w:fldCharType="end"/>
        </w:r>
      </w:hyperlink>
    </w:p>
    <w:p w:rsidRPr="005B7626" w:rsidR="00B12F0C" w:rsidP="00160D78" w:rsidRDefault="00B12F0C" w14:paraId="2395C568" w14:textId="5408D60A">
      <w:pPr>
        <w:rPr>
          <w:rFonts w:ascii="Times New Roman" w:hAnsi="Times New Roman" w:cs="Times New Roman"/>
        </w:rPr>
        <w:sectPr w:rsidRPr="005B7626" w:rsidR="00B12F0C" w:rsidSect="008836F8">
          <w:pgSz w:w="12240" w:h="15840" w:orient="portrait"/>
          <w:pgMar w:top="1440" w:right="1440" w:bottom="1440" w:left="1440" w:header="720" w:footer="720" w:gutter="0"/>
          <w:pgNumType w:fmt="lowerRoman" w:start="1"/>
          <w:cols w:space="720"/>
          <w:docGrid w:linePitch="360"/>
        </w:sectPr>
      </w:pPr>
      <w:r w:rsidRPr="005B7626">
        <w:rPr>
          <w:rFonts w:ascii="Times New Roman" w:hAnsi="Times New Roman" w:cs="Times New Roman"/>
        </w:rPr>
        <w:fldChar w:fldCharType="end"/>
      </w:r>
    </w:p>
    <w:p w:rsidRPr="001F5344" w:rsidR="001F5344" w:rsidP="001F5344" w:rsidRDefault="001F5344" w14:paraId="3142C985" w14:textId="77777777">
      <w:pPr>
        <w:pStyle w:val="Heading1"/>
        <w:rPr>
          <w:rFonts w:ascii="Times New Roman" w:hAnsi="Times New Roman" w:cs="Times New Roman"/>
        </w:rPr>
      </w:pPr>
      <w:bookmarkStart w:name="_Toc188974398" w:id="7"/>
      <w:bookmarkStart w:name="_Toc188977038" w:id="8"/>
      <w:bookmarkStart w:name="_Toc191588496" w:id="9"/>
      <w:r w:rsidRPr="001F5344">
        <w:rPr>
          <w:rFonts w:ascii="Times New Roman" w:hAnsi="Times New Roman" w:cs="Times New Roman"/>
        </w:rPr>
        <w:lastRenderedPageBreak/>
        <w:t>Customer Needs and Requirements</w:t>
      </w:r>
      <w:bookmarkEnd w:id="7"/>
      <w:bookmarkEnd w:id="8"/>
      <w:bookmarkEnd w:id="9"/>
      <w:r w:rsidRPr="001F5344">
        <w:rPr>
          <w:rFonts w:ascii="Times New Roman" w:hAnsi="Times New Roman" w:cs="Times New Roman"/>
        </w:rPr>
        <w:t xml:space="preserve"> </w:t>
      </w:r>
    </w:p>
    <w:p w:rsidRPr="000134BC" w:rsidR="001F5344" w:rsidP="001F5344" w:rsidRDefault="5DCABE8F" w14:paraId="6A39C789" w14:textId="436BB298">
      <w:pPr>
        <w:rPr>
          <w:rFonts w:ascii="Times New Roman" w:hAnsi="Times New Roman" w:cs="Times New Roman"/>
        </w:rPr>
      </w:pPr>
      <w:r w:rsidRPr="4BAC78E8">
        <w:rPr>
          <w:rFonts w:ascii="Times New Roman" w:hAnsi="Times New Roman" w:cs="Times New Roman"/>
        </w:rPr>
        <w:t>A</w:t>
      </w:r>
      <w:r w:rsidRPr="4BAC78E8" w:rsidR="001F5344">
        <w:rPr>
          <w:rFonts w:ascii="Times New Roman" w:hAnsi="Times New Roman" w:cs="Times New Roman"/>
        </w:rPr>
        <w:t xml:space="preserve"> customer has requested that </w:t>
      </w:r>
      <w:r w:rsidRPr="4BAC78E8" w:rsidR="0A5C5CCD">
        <w:rPr>
          <w:rFonts w:ascii="Times New Roman" w:hAnsi="Times New Roman" w:cs="Times New Roman"/>
        </w:rPr>
        <w:t>the</w:t>
      </w:r>
      <w:r w:rsidRPr="4BAC78E8" w:rsidR="001F5344">
        <w:rPr>
          <w:rFonts w:ascii="Times New Roman" w:hAnsi="Times New Roman" w:cs="Times New Roman"/>
        </w:rPr>
        <w:t xml:space="preserve"> team re-design and customize an RC truck that can excel in both racing and towing applications. The team has been asked to re-design many aspects of the RC truck which includes: a new polymer body with Trine school pride, two sets of rims and tires, one specialized for racing and the other for towing, a new aluminum bumper and hitch, a trailer which can attach to the hitch and carry a designated load, and new head and tail lights. The team </w:t>
      </w:r>
      <w:proofErr w:type="gramStart"/>
      <w:r w:rsidRPr="4BAC78E8" w:rsidR="001F5344">
        <w:rPr>
          <w:rFonts w:ascii="Times New Roman" w:hAnsi="Times New Roman" w:cs="Times New Roman"/>
        </w:rPr>
        <w:t>is allowed</w:t>
      </w:r>
      <w:proofErr w:type="gramEnd"/>
      <w:r w:rsidRPr="4BAC78E8" w:rsidR="001F5344">
        <w:rPr>
          <w:rFonts w:ascii="Times New Roman" w:hAnsi="Times New Roman" w:cs="Times New Roman"/>
        </w:rPr>
        <w:t xml:space="preserve"> $50 for purchasing materials but they must first obtain their materials from </w:t>
      </w:r>
      <w:proofErr w:type="gramStart"/>
      <w:r w:rsidRPr="4BAC78E8" w:rsidR="001F5344">
        <w:rPr>
          <w:rFonts w:ascii="Times New Roman" w:hAnsi="Times New Roman" w:cs="Times New Roman"/>
        </w:rPr>
        <w:t>the Foundry</w:t>
      </w:r>
      <w:proofErr w:type="gramEnd"/>
      <w:r w:rsidRPr="4BAC78E8" w:rsidR="001F5344">
        <w:rPr>
          <w:rFonts w:ascii="Times New Roman" w:hAnsi="Times New Roman" w:cs="Times New Roman"/>
        </w:rPr>
        <w:t xml:space="preserve"> and SDC if possible. All materials used must also </w:t>
      </w:r>
      <w:proofErr w:type="gramStart"/>
      <w:r w:rsidRPr="4BAC78E8" w:rsidR="001F5344">
        <w:rPr>
          <w:rFonts w:ascii="Times New Roman" w:hAnsi="Times New Roman" w:cs="Times New Roman"/>
        </w:rPr>
        <w:t>be listed</w:t>
      </w:r>
      <w:proofErr w:type="gramEnd"/>
      <w:r w:rsidRPr="4BAC78E8" w:rsidR="001F5344">
        <w:rPr>
          <w:rFonts w:ascii="Times New Roman" w:hAnsi="Times New Roman" w:cs="Times New Roman"/>
        </w:rPr>
        <w:t xml:space="preserve"> in the Bill of Materials. The team must make three design iterations for the product. Design Iteration 1 must </w:t>
      </w:r>
      <w:proofErr w:type="gramStart"/>
      <w:r w:rsidRPr="4BAC78E8" w:rsidR="001F5344">
        <w:rPr>
          <w:rFonts w:ascii="Times New Roman" w:hAnsi="Times New Roman" w:cs="Times New Roman"/>
        </w:rPr>
        <w:t>be constructed</w:t>
      </w:r>
      <w:proofErr w:type="gramEnd"/>
      <w:r w:rsidRPr="4BAC78E8" w:rsidR="001F5344">
        <w:rPr>
          <w:rFonts w:ascii="Times New Roman" w:hAnsi="Times New Roman" w:cs="Times New Roman"/>
        </w:rPr>
        <w:t xml:space="preserve"> using only </w:t>
      </w:r>
      <w:r w:rsidRPr="4BAC78E8" w:rsidR="00545442">
        <w:rPr>
          <w:rFonts w:ascii="Times New Roman" w:hAnsi="Times New Roman" w:cs="Times New Roman"/>
        </w:rPr>
        <w:t>laser-cut</w:t>
      </w:r>
      <w:r w:rsidRPr="4BAC78E8" w:rsidR="001F5344">
        <w:rPr>
          <w:rFonts w:ascii="Times New Roman" w:hAnsi="Times New Roman" w:cs="Times New Roman"/>
        </w:rPr>
        <w:t xml:space="preserve"> cardboard, cardstock, or </w:t>
      </w:r>
      <w:r w:rsidRPr="4BAC78E8" w:rsidR="00AB744A">
        <w:rPr>
          <w:rFonts w:ascii="Times New Roman" w:hAnsi="Times New Roman" w:cs="Times New Roman"/>
        </w:rPr>
        <w:t>foam board</w:t>
      </w:r>
      <w:r w:rsidRPr="4BAC78E8" w:rsidR="001F5344">
        <w:rPr>
          <w:rFonts w:ascii="Times New Roman" w:hAnsi="Times New Roman" w:cs="Times New Roman"/>
        </w:rPr>
        <w:t xml:space="preserve">. It will </w:t>
      </w:r>
      <w:proofErr w:type="gramStart"/>
      <w:r w:rsidRPr="4BAC78E8" w:rsidR="001F5344">
        <w:rPr>
          <w:rFonts w:ascii="Times New Roman" w:hAnsi="Times New Roman" w:cs="Times New Roman"/>
        </w:rPr>
        <w:t>be used</w:t>
      </w:r>
      <w:proofErr w:type="gramEnd"/>
      <w:r w:rsidRPr="4BAC78E8" w:rsidR="001F5344">
        <w:rPr>
          <w:rFonts w:ascii="Times New Roman" w:hAnsi="Times New Roman" w:cs="Times New Roman"/>
        </w:rPr>
        <w:t xml:space="preserve"> to check dimensions, geometry</w:t>
      </w:r>
      <w:r w:rsidRPr="4BAC78E8" w:rsidR="00545442">
        <w:rPr>
          <w:rFonts w:ascii="Times New Roman" w:hAnsi="Times New Roman" w:cs="Times New Roman"/>
        </w:rPr>
        <w:t>,</w:t>
      </w:r>
      <w:r w:rsidRPr="4BAC78E8" w:rsidR="001F5344">
        <w:rPr>
          <w:rFonts w:ascii="Times New Roman" w:hAnsi="Times New Roman" w:cs="Times New Roman"/>
        </w:rPr>
        <w:t xml:space="preserve"> and tolerances. Design Iteration 2 can be made using </w:t>
      </w:r>
      <w:r w:rsidRPr="4BAC78E8" w:rsidR="00CC5651">
        <w:rPr>
          <w:rFonts w:ascii="Times New Roman" w:hAnsi="Times New Roman" w:cs="Times New Roman"/>
        </w:rPr>
        <w:t>both</w:t>
      </w:r>
      <w:r w:rsidRPr="4BAC78E8" w:rsidR="001F5344">
        <w:rPr>
          <w:rFonts w:ascii="Times New Roman" w:hAnsi="Times New Roman" w:cs="Times New Roman"/>
        </w:rPr>
        <w:t xml:space="preserve"> laser cutting and 3D printing to </w:t>
      </w:r>
      <w:proofErr w:type="gramStart"/>
      <w:r w:rsidRPr="4BAC78E8" w:rsidR="001F5344">
        <w:rPr>
          <w:rFonts w:ascii="Times New Roman" w:hAnsi="Times New Roman" w:cs="Times New Roman"/>
        </w:rPr>
        <w:t>test</w:t>
      </w:r>
      <w:proofErr w:type="gramEnd"/>
      <w:r w:rsidRPr="4BAC78E8" w:rsidR="001F5344">
        <w:rPr>
          <w:rFonts w:ascii="Times New Roman" w:hAnsi="Times New Roman" w:cs="Times New Roman"/>
        </w:rPr>
        <w:t xml:space="preserve"> the functionality of the p</w:t>
      </w:r>
      <w:r w:rsidRPr="4BAC78E8" w:rsidR="00CC5651">
        <w:rPr>
          <w:rFonts w:ascii="Times New Roman" w:hAnsi="Times New Roman" w:cs="Times New Roman"/>
        </w:rPr>
        <w:t>rototype</w:t>
      </w:r>
      <w:r w:rsidRPr="4BAC78E8" w:rsidR="001F5344">
        <w:rPr>
          <w:rFonts w:ascii="Times New Roman" w:hAnsi="Times New Roman" w:cs="Times New Roman"/>
        </w:rPr>
        <w:t xml:space="preserve">. Design Iteration 3 can use all manufacturing and assembly methods and will become the final product. All manufactured products must also </w:t>
      </w:r>
      <w:proofErr w:type="gramStart"/>
      <w:r w:rsidRPr="4BAC78E8" w:rsidR="001F5344">
        <w:rPr>
          <w:rFonts w:ascii="Times New Roman" w:hAnsi="Times New Roman" w:cs="Times New Roman"/>
        </w:rPr>
        <w:t>be refined</w:t>
      </w:r>
      <w:proofErr w:type="gramEnd"/>
      <w:r w:rsidRPr="4BAC78E8" w:rsidR="001F5344">
        <w:rPr>
          <w:rFonts w:ascii="Times New Roman" w:hAnsi="Times New Roman" w:cs="Times New Roman"/>
        </w:rPr>
        <w:t xml:space="preserve"> using secondary processing methods. </w:t>
      </w:r>
      <w:proofErr w:type="gramStart"/>
      <w:r w:rsidRPr="4BAC78E8" w:rsidR="00CC5651">
        <w:rPr>
          <w:rFonts w:ascii="Times New Roman" w:hAnsi="Times New Roman" w:cs="Times New Roman"/>
        </w:rPr>
        <w:t>All of</w:t>
      </w:r>
      <w:proofErr w:type="gramEnd"/>
      <w:r w:rsidRPr="4BAC78E8" w:rsidR="00CC5651">
        <w:rPr>
          <w:rFonts w:ascii="Times New Roman" w:hAnsi="Times New Roman" w:cs="Times New Roman"/>
        </w:rPr>
        <w:t xml:space="preserve"> these r</w:t>
      </w:r>
      <w:r w:rsidRPr="4BAC78E8" w:rsidR="001F5344">
        <w:rPr>
          <w:rFonts w:ascii="Times New Roman" w:hAnsi="Times New Roman" w:cs="Times New Roman"/>
        </w:rPr>
        <w:t xml:space="preserve">equirements can also be found in Table 1. </w:t>
      </w:r>
    </w:p>
    <w:p w:rsidRPr="00BF23E2" w:rsidR="00BF23E2" w:rsidP="00BF23E2" w:rsidRDefault="00BF23E2" w14:paraId="11B41ACA" w14:textId="2D130E1B">
      <w:pPr>
        <w:pStyle w:val="Caption"/>
        <w:keepNext/>
        <w:rPr>
          <w:rFonts w:ascii="Times New Roman" w:hAnsi="Times New Roman" w:cs="Times New Roman"/>
        </w:rPr>
      </w:pPr>
      <w:bookmarkStart w:name="_Toc191588545" w:id="10"/>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1</w:t>
      </w:r>
      <w:r w:rsidRPr="4BAC78E8">
        <w:rPr>
          <w:rFonts w:ascii="Times New Roman" w:hAnsi="Times New Roman" w:cs="Times New Roman"/>
        </w:rPr>
        <w:fldChar w:fldCharType="end"/>
      </w:r>
      <w:r w:rsidRPr="4BAC78E8">
        <w:rPr>
          <w:rFonts w:ascii="Times New Roman" w:hAnsi="Times New Roman" w:cs="Times New Roman"/>
        </w:rPr>
        <w:t>: Requirements for RC Truck</w:t>
      </w:r>
      <w:bookmarkEnd w:id="10"/>
    </w:p>
    <w:p w:rsidR="001F5344" w:rsidP="4BAC78E8" w:rsidRDefault="019EFF00" w14:paraId="1231FE2D" w14:textId="0ED59680">
      <w:r>
        <w:rPr>
          <w:noProof/>
        </w:rPr>
        <w:drawing>
          <wp:inline distT="0" distB="0" distL="0" distR="0" wp14:anchorId="3C7BA2E3" wp14:editId="188E651F">
            <wp:extent cx="5143944" cy="2682472"/>
            <wp:effectExtent l="9525" t="9525" r="9525" b="9525"/>
            <wp:docPr id="2021363632" name="Picture 20213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63632"/>
                    <pic:cNvPicPr/>
                  </pic:nvPicPr>
                  <pic:blipFill>
                    <a:blip r:embed="rId15">
                      <a:extLst>
                        <a:ext uri="{28A0092B-C50C-407E-A947-70E740481C1C}">
                          <a14:useLocalDpi xmlns:a14="http://schemas.microsoft.com/office/drawing/2010/main" val="0"/>
                        </a:ext>
                      </a:extLst>
                    </a:blip>
                    <a:stretch>
                      <a:fillRect/>
                    </a:stretch>
                  </pic:blipFill>
                  <pic:spPr>
                    <a:xfrm>
                      <a:off x="0" y="0"/>
                      <a:ext cx="5143944" cy="2682472"/>
                    </a:xfrm>
                    <a:prstGeom prst="rect">
                      <a:avLst/>
                    </a:prstGeom>
                    <a:ln w="9525">
                      <a:solidFill>
                        <a:schemeClr val="tx1"/>
                      </a:solidFill>
                      <a:prstDash val="solid"/>
                    </a:ln>
                  </pic:spPr>
                </pic:pic>
              </a:graphicData>
            </a:graphic>
          </wp:inline>
        </w:drawing>
      </w:r>
    </w:p>
    <w:p w:rsidRPr="001D1C25" w:rsidR="001F5344" w:rsidP="001D1C25" w:rsidRDefault="001F5344" w14:paraId="0AC588ED" w14:textId="77777777">
      <w:pPr>
        <w:pStyle w:val="Heading2"/>
        <w:rPr>
          <w:rFonts w:ascii="Times New Roman" w:hAnsi="Times New Roman" w:cs="Times New Roman"/>
        </w:rPr>
      </w:pPr>
      <w:bookmarkStart w:name="_Toc188974399" w:id="11"/>
      <w:bookmarkStart w:name="_Toc188977039" w:id="12"/>
      <w:bookmarkStart w:name="_Toc191588497" w:id="13"/>
      <w:r w:rsidRPr="001D1C25">
        <w:rPr>
          <w:rFonts w:ascii="Times New Roman" w:hAnsi="Times New Roman" w:cs="Times New Roman"/>
        </w:rPr>
        <w:t>Justification for Requirements</w:t>
      </w:r>
      <w:bookmarkEnd w:id="11"/>
      <w:bookmarkEnd w:id="12"/>
      <w:bookmarkEnd w:id="13"/>
      <w:r w:rsidRPr="001D1C25">
        <w:rPr>
          <w:rFonts w:ascii="Times New Roman" w:hAnsi="Times New Roman" w:cs="Times New Roman"/>
        </w:rPr>
        <w:t xml:space="preserve"> </w:t>
      </w:r>
    </w:p>
    <w:p w:rsidR="001C505D" w:rsidRDefault="754A3EA3" w14:paraId="384FF527" w14:textId="689DA486">
      <w:pPr>
        <w:rPr>
          <w:rFonts w:ascii="Times New Roman" w:hAnsi="Times New Roman" w:cs="Times New Roman"/>
        </w:rPr>
      </w:pPr>
      <w:r w:rsidRPr="4BAC78E8">
        <w:rPr>
          <w:rFonts w:ascii="Times New Roman" w:hAnsi="Times New Roman" w:cs="Times New Roman"/>
        </w:rPr>
        <w:t xml:space="preserve">The RC truck must </w:t>
      </w:r>
      <w:proofErr w:type="gramStart"/>
      <w:r w:rsidRPr="4BAC78E8">
        <w:rPr>
          <w:rFonts w:ascii="Times New Roman" w:hAnsi="Times New Roman" w:cs="Times New Roman"/>
        </w:rPr>
        <w:t>be giv</w:t>
      </w:r>
      <w:r w:rsidRPr="4BAC78E8" w:rsidR="71126D35">
        <w:rPr>
          <w:rFonts w:ascii="Times New Roman" w:hAnsi="Times New Roman" w:cs="Times New Roman"/>
        </w:rPr>
        <w:t>en</w:t>
      </w:r>
      <w:proofErr w:type="gramEnd"/>
      <w:r w:rsidRPr="4BAC78E8" w:rsidR="71126D35">
        <w:rPr>
          <w:rFonts w:ascii="Times New Roman" w:hAnsi="Times New Roman" w:cs="Times New Roman"/>
        </w:rPr>
        <w:t xml:space="preserve"> </w:t>
      </w:r>
      <w:r w:rsidRPr="4BAC78E8" w:rsidR="001F5344">
        <w:rPr>
          <w:rFonts w:ascii="Times New Roman" w:hAnsi="Times New Roman" w:cs="Times New Roman"/>
        </w:rPr>
        <w:t xml:space="preserve">a new polymer body that will make it both aerodynamic and </w:t>
      </w:r>
      <w:proofErr w:type="gramStart"/>
      <w:r w:rsidRPr="4BAC78E8" w:rsidR="001F5344">
        <w:rPr>
          <w:rFonts w:ascii="Times New Roman" w:hAnsi="Times New Roman" w:cs="Times New Roman"/>
        </w:rPr>
        <w:t>weighted</w:t>
      </w:r>
      <w:proofErr w:type="gramEnd"/>
      <w:r w:rsidRPr="4BAC78E8" w:rsidR="001F5344">
        <w:rPr>
          <w:rFonts w:ascii="Times New Roman" w:hAnsi="Times New Roman" w:cs="Times New Roman"/>
        </w:rPr>
        <w:t xml:space="preserve"> evenly. </w:t>
      </w:r>
      <w:r w:rsidRPr="4BAC78E8" w:rsidR="602C3DA4">
        <w:rPr>
          <w:rFonts w:ascii="Times New Roman" w:hAnsi="Times New Roman" w:cs="Times New Roman"/>
        </w:rPr>
        <w:t xml:space="preserve">It is important that the polymer body has dimensions that are compatible with the RC truck. The original </w:t>
      </w:r>
      <w:r w:rsidRPr="4BAC78E8" w:rsidR="17DDF9A0">
        <w:rPr>
          <w:rFonts w:ascii="Times New Roman" w:hAnsi="Times New Roman" w:cs="Times New Roman"/>
        </w:rPr>
        <w:t xml:space="preserve">body was </w:t>
      </w:r>
      <w:proofErr w:type="gramStart"/>
      <w:r w:rsidRPr="4BAC78E8" w:rsidR="17DDF9A0">
        <w:rPr>
          <w:rFonts w:ascii="Times New Roman" w:hAnsi="Times New Roman" w:cs="Times New Roman"/>
        </w:rPr>
        <w:t>24</w:t>
      </w:r>
      <w:proofErr w:type="gramEnd"/>
      <w:r w:rsidRPr="4BAC78E8" w:rsidR="17DDF9A0">
        <w:rPr>
          <w:rFonts w:ascii="Times New Roman" w:hAnsi="Times New Roman" w:cs="Times New Roman"/>
        </w:rPr>
        <w:t xml:space="preserve"> centimeters long, 11 centimete</w:t>
      </w:r>
      <w:r w:rsidRPr="4BAC78E8" w:rsidR="2E1C9215">
        <w:rPr>
          <w:rFonts w:ascii="Times New Roman" w:hAnsi="Times New Roman" w:cs="Times New Roman"/>
        </w:rPr>
        <w:t>r</w:t>
      </w:r>
      <w:r w:rsidRPr="4BAC78E8" w:rsidR="17DDF9A0">
        <w:rPr>
          <w:rFonts w:ascii="Times New Roman" w:hAnsi="Times New Roman" w:cs="Times New Roman"/>
        </w:rPr>
        <w:t>s wide, and 8 centimeters tal</w:t>
      </w:r>
      <w:r w:rsidRPr="4BAC78E8" w:rsidR="6D765662">
        <w:rPr>
          <w:rFonts w:ascii="Times New Roman" w:hAnsi="Times New Roman" w:cs="Times New Roman"/>
        </w:rPr>
        <w:t>l</w:t>
      </w:r>
      <w:r w:rsidRPr="4BAC78E8" w:rsidR="6C30BD66">
        <w:rPr>
          <w:rFonts w:ascii="Times New Roman" w:hAnsi="Times New Roman" w:cs="Times New Roman"/>
        </w:rPr>
        <w:t xml:space="preserve">. The new body will have </w:t>
      </w:r>
      <w:proofErr w:type="gramStart"/>
      <w:r w:rsidRPr="4BAC78E8" w:rsidR="6C30BD66">
        <w:rPr>
          <w:rFonts w:ascii="Times New Roman" w:hAnsi="Times New Roman" w:cs="Times New Roman"/>
        </w:rPr>
        <w:t>roughly these</w:t>
      </w:r>
      <w:proofErr w:type="gramEnd"/>
      <w:r w:rsidRPr="4BAC78E8" w:rsidR="6C30BD66">
        <w:rPr>
          <w:rFonts w:ascii="Times New Roman" w:hAnsi="Times New Roman" w:cs="Times New Roman"/>
        </w:rPr>
        <w:t xml:space="preserve"> dimensions.</w:t>
      </w:r>
      <w:r w:rsidRPr="4BAC78E8" w:rsidR="532B96EF">
        <w:rPr>
          <w:rFonts w:ascii="Times New Roman" w:hAnsi="Times New Roman" w:cs="Times New Roman"/>
        </w:rPr>
        <w:t xml:space="preserve"> </w:t>
      </w:r>
      <w:r w:rsidRPr="4BAC78E8" w:rsidR="0D571A87">
        <w:rPr>
          <w:rFonts w:ascii="Times New Roman" w:hAnsi="Times New Roman" w:cs="Times New Roman"/>
        </w:rPr>
        <w:t>The Trine</w:t>
      </w:r>
      <w:r w:rsidRPr="4BAC78E8" w:rsidR="001F5344">
        <w:rPr>
          <w:rFonts w:ascii="Times New Roman" w:hAnsi="Times New Roman" w:cs="Times New Roman"/>
        </w:rPr>
        <w:t xml:space="preserve"> school spirit </w:t>
      </w:r>
      <w:proofErr w:type="gramStart"/>
      <w:r w:rsidRPr="4BAC78E8" w:rsidR="001F5344">
        <w:rPr>
          <w:rFonts w:ascii="Times New Roman" w:hAnsi="Times New Roman" w:cs="Times New Roman"/>
        </w:rPr>
        <w:t>is required</w:t>
      </w:r>
      <w:proofErr w:type="gramEnd"/>
      <w:r w:rsidRPr="4BAC78E8" w:rsidR="001F5344">
        <w:rPr>
          <w:rFonts w:ascii="Times New Roman" w:hAnsi="Times New Roman" w:cs="Times New Roman"/>
        </w:rPr>
        <w:t xml:space="preserve"> because the team consists of proud Trine students. </w:t>
      </w:r>
      <w:r w:rsidRPr="4BAC78E8" w:rsidR="4ED3E3A9">
        <w:rPr>
          <w:rFonts w:ascii="Times New Roman" w:hAnsi="Times New Roman" w:cs="Times New Roman"/>
        </w:rPr>
        <w:t xml:space="preserve">The dimensions of both sets of tires are also crucial. </w:t>
      </w:r>
      <w:r w:rsidRPr="4BAC78E8" w:rsidR="781D73C4">
        <w:rPr>
          <w:rFonts w:ascii="Times New Roman" w:hAnsi="Times New Roman" w:cs="Times New Roman"/>
        </w:rPr>
        <w:t xml:space="preserve">Based on measurements from the truck’s original tires, </w:t>
      </w:r>
      <w:r w:rsidRPr="4BAC78E8" w:rsidR="30FFDF03">
        <w:rPr>
          <w:rFonts w:ascii="Times New Roman" w:hAnsi="Times New Roman" w:cs="Times New Roman"/>
        </w:rPr>
        <w:t xml:space="preserve">the new tires should have an </w:t>
      </w:r>
      <w:r w:rsidRPr="4BAC78E8" w:rsidR="30FFDF03">
        <w:rPr>
          <w:rFonts w:ascii="Times New Roman" w:hAnsi="Times New Roman" w:cs="Times New Roman"/>
        </w:rPr>
        <w:lastRenderedPageBreak/>
        <w:t xml:space="preserve">inner diameter of about 4.1 centimeters, an outer diameter ranging from 8.0 to 9.0 centimeters, and a width ranging from 4.2 to 4.6 centimeters. </w:t>
      </w:r>
      <w:r w:rsidRPr="4BAC78E8" w:rsidR="121C7A5C">
        <w:rPr>
          <w:rFonts w:ascii="Times New Roman" w:hAnsi="Times New Roman" w:cs="Times New Roman"/>
        </w:rPr>
        <w:t xml:space="preserve">The trailer should be about </w:t>
      </w:r>
      <w:proofErr w:type="gramStart"/>
      <w:r w:rsidRPr="4BAC78E8" w:rsidR="121C7A5C">
        <w:rPr>
          <w:rFonts w:ascii="Times New Roman" w:hAnsi="Times New Roman" w:cs="Times New Roman"/>
        </w:rPr>
        <w:t>15</w:t>
      </w:r>
      <w:proofErr w:type="gramEnd"/>
      <w:r w:rsidRPr="4BAC78E8" w:rsidR="121C7A5C">
        <w:rPr>
          <w:rFonts w:ascii="Times New Roman" w:hAnsi="Times New Roman" w:cs="Times New Roman"/>
        </w:rPr>
        <w:t xml:space="preserve"> centimeters long, 11 centimeters wide, and 4 centimeters deep. Th</w:t>
      </w:r>
      <w:r w:rsidRPr="4BAC78E8" w:rsidR="30505C63">
        <w:rPr>
          <w:rFonts w:ascii="Times New Roman" w:hAnsi="Times New Roman" w:cs="Times New Roman"/>
        </w:rPr>
        <w:t xml:space="preserve">ese dimensions </w:t>
      </w:r>
      <w:proofErr w:type="gramStart"/>
      <w:r w:rsidRPr="4BAC78E8" w:rsidR="30505C63">
        <w:rPr>
          <w:rFonts w:ascii="Times New Roman" w:hAnsi="Times New Roman" w:cs="Times New Roman"/>
        </w:rPr>
        <w:t>were estimated</w:t>
      </w:r>
      <w:proofErr w:type="gramEnd"/>
      <w:r w:rsidRPr="4BAC78E8" w:rsidR="30505C63">
        <w:rPr>
          <w:rFonts w:ascii="Times New Roman" w:hAnsi="Times New Roman" w:cs="Times New Roman"/>
        </w:rPr>
        <w:t xml:space="preserve"> based on the dimensions of the RC truck’s shell. </w:t>
      </w:r>
      <w:r w:rsidRPr="4BAC78E8" w:rsidR="20009B23">
        <w:rPr>
          <w:rFonts w:ascii="Times New Roman" w:hAnsi="Times New Roman" w:cs="Times New Roman"/>
        </w:rPr>
        <w:t xml:space="preserve">Regarding the material the trailer will be composed of, it is important that it has a yield strength and toughness that will be able to support a designated load. </w:t>
      </w:r>
      <w:r w:rsidRPr="4BAC78E8" w:rsidR="3F771DB5">
        <w:rPr>
          <w:rFonts w:ascii="Times New Roman" w:hAnsi="Times New Roman" w:cs="Times New Roman"/>
        </w:rPr>
        <w:t xml:space="preserve">The necessary values for each parameter were determined by comparing them to aluminum which is a suitable material for the trailer. </w:t>
      </w:r>
      <w:r w:rsidRPr="4BAC78E8" w:rsidR="226EBBE1">
        <w:rPr>
          <w:rFonts w:ascii="Times New Roman" w:hAnsi="Times New Roman" w:cs="Times New Roman"/>
        </w:rPr>
        <w:t xml:space="preserve">It has also </w:t>
      </w:r>
      <w:proofErr w:type="gramStart"/>
      <w:r w:rsidRPr="4BAC78E8" w:rsidR="226EBBE1">
        <w:rPr>
          <w:rFonts w:ascii="Times New Roman" w:hAnsi="Times New Roman" w:cs="Times New Roman"/>
        </w:rPr>
        <w:t>been required</w:t>
      </w:r>
      <w:proofErr w:type="gramEnd"/>
      <w:r w:rsidRPr="4BAC78E8" w:rsidR="226EBBE1">
        <w:rPr>
          <w:rFonts w:ascii="Times New Roman" w:hAnsi="Times New Roman" w:cs="Times New Roman"/>
        </w:rPr>
        <w:t xml:space="preserve"> that the team design and manufacture new sets of headlights and taillights for the RC truck. Finally, a $50</w:t>
      </w:r>
      <w:r w:rsidRPr="4BAC78E8" w:rsidR="482474B5">
        <w:rPr>
          <w:rFonts w:ascii="Times New Roman" w:hAnsi="Times New Roman" w:cs="Times New Roman"/>
        </w:rPr>
        <w:t xml:space="preserve"> limit for purchasing materials has </w:t>
      </w:r>
      <w:proofErr w:type="gramStart"/>
      <w:r w:rsidRPr="4BAC78E8" w:rsidR="482474B5">
        <w:rPr>
          <w:rFonts w:ascii="Times New Roman" w:hAnsi="Times New Roman" w:cs="Times New Roman"/>
        </w:rPr>
        <w:t>been imposed</w:t>
      </w:r>
      <w:proofErr w:type="gramEnd"/>
      <w:r w:rsidRPr="4BAC78E8" w:rsidR="482474B5">
        <w:rPr>
          <w:rFonts w:ascii="Times New Roman" w:hAnsi="Times New Roman" w:cs="Times New Roman"/>
        </w:rPr>
        <w:t xml:space="preserve"> on the team.</w:t>
      </w:r>
    </w:p>
    <w:p w:rsidR="001F5344" w:rsidP="001C505D" w:rsidRDefault="002C01C9" w14:paraId="680F3D55" w14:textId="61AA4806">
      <w:pPr>
        <w:pStyle w:val="Heading1"/>
        <w:rPr>
          <w:rFonts w:ascii="Times New Roman" w:hAnsi="Times New Roman" w:cs="Times New Roman"/>
        </w:rPr>
      </w:pPr>
      <w:bookmarkStart w:name="_Toc188974400" w:id="14"/>
      <w:bookmarkStart w:name="_Toc188977040" w:id="15"/>
      <w:bookmarkStart w:name="_Toc191588498" w:id="16"/>
      <w:r>
        <w:rPr>
          <w:rFonts w:ascii="Times New Roman" w:hAnsi="Times New Roman" w:cs="Times New Roman"/>
        </w:rPr>
        <w:t xml:space="preserve">Global, Economic, Social, and Environmental </w:t>
      </w:r>
      <w:r w:rsidR="001C505D">
        <w:rPr>
          <w:rFonts w:ascii="Times New Roman" w:hAnsi="Times New Roman" w:cs="Times New Roman"/>
        </w:rPr>
        <w:t>Impact</w:t>
      </w:r>
      <w:r>
        <w:rPr>
          <w:rFonts w:ascii="Times New Roman" w:hAnsi="Times New Roman" w:cs="Times New Roman"/>
        </w:rPr>
        <w:t>s</w:t>
      </w:r>
      <w:bookmarkEnd w:id="14"/>
      <w:bookmarkEnd w:id="15"/>
      <w:bookmarkEnd w:id="16"/>
    </w:p>
    <w:p w:rsidR="00801B98" w:rsidP="00084037" w:rsidRDefault="005C7566" w14:paraId="24D1DAAE" w14:textId="5B285D25">
      <w:pPr>
        <w:rPr>
          <w:rFonts w:ascii="Times New Roman" w:hAnsi="Times New Roman" w:cs="Times New Roman"/>
        </w:rPr>
      </w:pPr>
      <w:r w:rsidRPr="4BAC78E8">
        <w:rPr>
          <w:rFonts w:ascii="Times New Roman" w:hAnsi="Times New Roman" w:cs="Times New Roman"/>
        </w:rPr>
        <w:t xml:space="preserve">The impacts of this project, while </w:t>
      </w:r>
      <w:proofErr w:type="gramStart"/>
      <w:r w:rsidRPr="4BAC78E8">
        <w:rPr>
          <w:rFonts w:ascii="Times New Roman" w:hAnsi="Times New Roman" w:cs="Times New Roman"/>
        </w:rPr>
        <w:t>relatively insignificant</w:t>
      </w:r>
      <w:proofErr w:type="gramEnd"/>
      <w:r w:rsidRPr="4BAC78E8">
        <w:rPr>
          <w:rFonts w:ascii="Times New Roman" w:hAnsi="Times New Roman" w:cs="Times New Roman"/>
        </w:rPr>
        <w:t xml:space="preserve"> at first glance, are quite </w:t>
      </w:r>
      <w:r w:rsidRPr="4BAC78E8" w:rsidR="00093477">
        <w:rPr>
          <w:rFonts w:ascii="Times New Roman" w:hAnsi="Times New Roman" w:cs="Times New Roman"/>
        </w:rPr>
        <w:t xml:space="preserve">significant when analyzed in depth. </w:t>
      </w:r>
      <w:r w:rsidRPr="4BAC78E8" w:rsidR="00587DED">
        <w:rPr>
          <w:rFonts w:ascii="Times New Roman" w:hAnsi="Times New Roman" w:cs="Times New Roman"/>
        </w:rPr>
        <w:t xml:space="preserve">On a global scale, this project is the first step </w:t>
      </w:r>
      <w:r w:rsidRPr="4BAC78E8" w:rsidR="00F326A1">
        <w:rPr>
          <w:rFonts w:ascii="Times New Roman" w:hAnsi="Times New Roman" w:cs="Times New Roman"/>
        </w:rPr>
        <w:t xml:space="preserve">for </w:t>
      </w:r>
      <w:r w:rsidRPr="4BAC78E8" w:rsidR="00CD756D">
        <w:rPr>
          <w:rFonts w:ascii="Times New Roman" w:hAnsi="Times New Roman" w:cs="Times New Roman"/>
        </w:rPr>
        <w:t>the team</w:t>
      </w:r>
      <w:r w:rsidRPr="4BAC78E8" w:rsidR="003A622C">
        <w:rPr>
          <w:rFonts w:ascii="Times New Roman" w:hAnsi="Times New Roman" w:cs="Times New Roman"/>
        </w:rPr>
        <w:t xml:space="preserve"> </w:t>
      </w:r>
      <w:r w:rsidRPr="4BAC78E8" w:rsidR="003845EE">
        <w:rPr>
          <w:rFonts w:ascii="Times New Roman" w:hAnsi="Times New Roman" w:cs="Times New Roman"/>
        </w:rPr>
        <w:t>in</w:t>
      </w:r>
      <w:r w:rsidRPr="4BAC78E8" w:rsidR="003A622C">
        <w:rPr>
          <w:rFonts w:ascii="Times New Roman" w:hAnsi="Times New Roman" w:cs="Times New Roman"/>
        </w:rPr>
        <w:t xml:space="preserve"> the </w:t>
      </w:r>
      <w:r w:rsidRPr="4BAC78E8" w:rsidR="003845EE">
        <w:rPr>
          <w:rFonts w:ascii="Times New Roman" w:hAnsi="Times New Roman" w:cs="Times New Roman"/>
        </w:rPr>
        <w:t xml:space="preserve">manufacturing and engineering design process involved with </w:t>
      </w:r>
      <w:r w:rsidRPr="4BAC78E8" w:rsidR="00A60495">
        <w:rPr>
          <w:rFonts w:ascii="Times New Roman" w:hAnsi="Times New Roman" w:cs="Times New Roman"/>
        </w:rPr>
        <w:t xml:space="preserve">the projects </w:t>
      </w:r>
      <w:r w:rsidRPr="4BAC78E8" w:rsidR="00CD756D">
        <w:rPr>
          <w:rFonts w:ascii="Times New Roman" w:hAnsi="Times New Roman" w:cs="Times New Roman"/>
        </w:rPr>
        <w:t>the team</w:t>
      </w:r>
      <w:r w:rsidRPr="4BAC78E8" w:rsidR="00A60495">
        <w:rPr>
          <w:rFonts w:ascii="Times New Roman" w:hAnsi="Times New Roman" w:cs="Times New Roman"/>
        </w:rPr>
        <w:t xml:space="preserve"> will eventually be a part of following graduation. </w:t>
      </w:r>
      <w:r w:rsidRPr="4BAC78E8" w:rsidR="002A4BBD">
        <w:rPr>
          <w:rFonts w:ascii="Times New Roman" w:hAnsi="Times New Roman" w:cs="Times New Roman"/>
        </w:rPr>
        <w:t xml:space="preserve">The project </w:t>
      </w:r>
      <w:r w:rsidRPr="4BAC78E8" w:rsidR="00165DF1">
        <w:rPr>
          <w:rFonts w:ascii="Times New Roman" w:hAnsi="Times New Roman" w:cs="Times New Roman"/>
        </w:rPr>
        <w:t>helps</w:t>
      </w:r>
      <w:r w:rsidRPr="4BAC78E8" w:rsidR="002A4BBD">
        <w:rPr>
          <w:rFonts w:ascii="Times New Roman" w:hAnsi="Times New Roman" w:cs="Times New Roman"/>
        </w:rPr>
        <w:t xml:space="preserve"> to teach </w:t>
      </w:r>
      <w:r w:rsidRPr="4BAC78E8" w:rsidR="00B11144">
        <w:rPr>
          <w:rFonts w:ascii="Times New Roman" w:hAnsi="Times New Roman" w:cs="Times New Roman"/>
        </w:rPr>
        <w:t>how to create concepts and select those that best fit the needs of the customer</w:t>
      </w:r>
      <w:r w:rsidRPr="4BAC78E8" w:rsidR="00C863F3">
        <w:rPr>
          <w:rFonts w:ascii="Times New Roman" w:hAnsi="Times New Roman" w:cs="Times New Roman"/>
        </w:rPr>
        <w:t xml:space="preserve"> or the constraints of the project, which is one of the more difficult parts of engineering. In addition, it </w:t>
      </w:r>
      <w:r w:rsidRPr="4BAC78E8" w:rsidR="00165DF1">
        <w:rPr>
          <w:rFonts w:ascii="Times New Roman" w:hAnsi="Times New Roman" w:cs="Times New Roman"/>
        </w:rPr>
        <w:t xml:space="preserve">teaches different </w:t>
      </w:r>
      <w:r w:rsidRPr="4BAC78E8" w:rsidR="00D668A4">
        <w:rPr>
          <w:rFonts w:ascii="Times New Roman" w:hAnsi="Times New Roman" w:cs="Times New Roman"/>
        </w:rPr>
        <w:t>manufacturing processes such as casting, welding, forging, and others that we will encounter</w:t>
      </w:r>
      <w:r w:rsidRPr="4BAC78E8" w:rsidR="003778AC">
        <w:rPr>
          <w:rFonts w:ascii="Times New Roman" w:hAnsi="Times New Roman" w:cs="Times New Roman"/>
        </w:rPr>
        <w:t xml:space="preserve">, </w:t>
      </w:r>
      <w:proofErr w:type="gramStart"/>
      <w:r w:rsidRPr="4BAC78E8" w:rsidR="003778AC">
        <w:rPr>
          <w:rFonts w:ascii="Times New Roman" w:hAnsi="Times New Roman" w:cs="Times New Roman"/>
        </w:rPr>
        <w:t>most likely in</w:t>
      </w:r>
      <w:proofErr w:type="gramEnd"/>
      <w:r w:rsidRPr="4BAC78E8" w:rsidR="003778AC">
        <w:rPr>
          <w:rFonts w:ascii="Times New Roman" w:hAnsi="Times New Roman" w:cs="Times New Roman"/>
        </w:rPr>
        <w:t xml:space="preserve"> more automated or streamlined forms, when working in industry. </w:t>
      </w:r>
      <w:r w:rsidRPr="4BAC78E8" w:rsidR="4DA91F41">
        <w:rPr>
          <w:rFonts w:ascii="Times New Roman" w:hAnsi="Times New Roman" w:cs="Times New Roman"/>
        </w:rPr>
        <w:t xml:space="preserve">Furthermore, the RC industry is one that relies heavily on global supply chains, with </w:t>
      </w:r>
      <w:proofErr w:type="gramStart"/>
      <w:r w:rsidRPr="4BAC78E8" w:rsidR="41A84E5B">
        <w:rPr>
          <w:rFonts w:ascii="Times New Roman" w:hAnsi="Times New Roman" w:cs="Times New Roman"/>
        </w:rPr>
        <w:t>many</w:t>
      </w:r>
      <w:proofErr w:type="gramEnd"/>
      <w:r w:rsidRPr="4BAC78E8" w:rsidR="41A84E5B">
        <w:rPr>
          <w:rFonts w:ascii="Times New Roman" w:hAnsi="Times New Roman" w:cs="Times New Roman"/>
        </w:rPr>
        <w:t xml:space="preserve"> parts being manufactured outside of the United States and imported as a finished product or to be assembled. The </w:t>
      </w:r>
      <w:r w:rsidRPr="4BAC78E8" w:rsidR="166F8790">
        <w:rPr>
          <w:rFonts w:ascii="Times New Roman" w:hAnsi="Times New Roman" w:cs="Times New Roman"/>
        </w:rPr>
        <w:t xml:space="preserve">trucks purchased for this project supports international trade and supply </w:t>
      </w:r>
      <w:r w:rsidRPr="4BAC78E8" w:rsidR="217F88D0">
        <w:rPr>
          <w:rFonts w:ascii="Times New Roman" w:hAnsi="Times New Roman" w:cs="Times New Roman"/>
        </w:rPr>
        <w:t>chains and</w:t>
      </w:r>
      <w:r w:rsidRPr="4BAC78E8" w:rsidR="0EB0320F">
        <w:rPr>
          <w:rFonts w:ascii="Times New Roman" w:hAnsi="Times New Roman" w:cs="Times New Roman"/>
        </w:rPr>
        <w:t xml:space="preserve"> provide </w:t>
      </w:r>
      <w:proofErr w:type="gramStart"/>
      <w:r w:rsidRPr="4BAC78E8" w:rsidR="0EB0320F">
        <w:rPr>
          <w:rFonts w:ascii="Times New Roman" w:hAnsi="Times New Roman" w:cs="Times New Roman"/>
        </w:rPr>
        <w:t>some</w:t>
      </w:r>
      <w:proofErr w:type="gramEnd"/>
      <w:r w:rsidRPr="4BAC78E8" w:rsidR="0EB0320F">
        <w:rPr>
          <w:rFonts w:ascii="Times New Roman" w:hAnsi="Times New Roman" w:cs="Times New Roman"/>
        </w:rPr>
        <w:t xml:space="preserve"> insight into how those processes play into our role as engineers.</w:t>
      </w:r>
    </w:p>
    <w:p w:rsidR="00FF028F" w:rsidP="4BAC78E8" w:rsidRDefault="00FF028F" w14:paraId="2FA6E833" w14:textId="0B49A7FE">
      <w:pPr>
        <w:rPr>
          <w:rFonts w:ascii="Times New Roman" w:hAnsi="Times New Roman" w:eastAsia="Aptos" w:cs="Times New Roman"/>
        </w:rPr>
      </w:pPr>
      <w:r w:rsidRPr="4BAC78E8">
        <w:rPr>
          <w:rFonts w:ascii="Times New Roman" w:hAnsi="Times New Roman" w:cs="Times New Roman"/>
        </w:rPr>
        <w:t xml:space="preserve">The economic impact of this project will be </w:t>
      </w:r>
      <w:proofErr w:type="gramStart"/>
      <w:r w:rsidRPr="4BAC78E8" w:rsidR="00D3489C">
        <w:rPr>
          <w:rFonts w:ascii="Times New Roman" w:hAnsi="Times New Roman" w:cs="Times New Roman"/>
        </w:rPr>
        <w:t>relatively insignificant</w:t>
      </w:r>
      <w:proofErr w:type="gramEnd"/>
      <w:r w:rsidRPr="4BAC78E8" w:rsidR="00D3489C">
        <w:rPr>
          <w:rFonts w:ascii="Times New Roman" w:hAnsi="Times New Roman" w:cs="Times New Roman"/>
        </w:rPr>
        <w:t xml:space="preserve">, as </w:t>
      </w:r>
      <w:r w:rsidRPr="4BAC78E8" w:rsidR="01DC65D5">
        <w:rPr>
          <w:rFonts w:ascii="Times New Roman" w:hAnsi="Times New Roman" w:cs="Times New Roman"/>
        </w:rPr>
        <w:t xml:space="preserve">the entirety of </w:t>
      </w:r>
      <w:r w:rsidRPr="4BAC78E8" w:rsidR="00D3489C">
        <w:rPr>
          <w:rFonts w:ascii="Times New Roman" w:hAnsi="Times New Roman" w:cs="Times New Roman"/>
        </w:rPr>
        <w:t xml:space="preserve">the work will be done by </w:t>
      </w:r>
      <w:r w:rsidRPr="4BAC78E8" w:rsidR="00CD756D">
        <w:rPr>
          <w:rFonts w:ascii="Times New Roman" w:hAnsi="Times New Roman" w:cs="Times New Roman"/>
        </w:rPr>
        <w:t>the team</w:t>
      </w:r>
      <w:r w:rsidRPr="4BAC78E8" w:rsidR="00D3489C">
        <w:rPr>
          <w:rFonts w:ascii="Times New Roman" w:hAnsi="Times New Roman" w:cs="Times New Roman"/>
        </w:rPr>
        <w:t xml:space="preserve">, meaning that there will be no pay for anyone </w:t>
      </w:r>
      <w:r w:rsidRPr="4BAC78E8" w:rsidR="002F14DF">
        <w:rPr>
          <w:rFonts w:ascii="Times New Roman" w:hAnsi="Times New Roman" w:cs="Times New Roman"/>
        </w:rPr>
        <w:t xml:space="preserve">involved in the project. The only economic constraint </w:t>
      </w:r>
      <w:r w:rsidRPr="4BAC78E8" w:rsidR="00EA74F7">
        <w:rPr>
          <w:rFonts w:ascii="Times New Roman" w:hAnsi="Times New Roman" w:cs="Times New Roman"/>
        </w:rPr>
        <w:t xml:space="preserve">provided for the project is a $50 budget, and </w:t>
      </w:r>
      <w:proofErr w:type="gramStart"/>
      <w:r w:rsidRPr="4BAC78E8" w:rsidR="00EA74F7">
        <w:rPr>
          <w:rFonts w:ascii="Times New Roman" w:hAnsi="Times New Roman" w:cs="Times New Roman"/>
        </w:rPr>
        <w:t>most of</w:t>
      </w:r>
      <w:proofErr w:type="gramEnd"/>
      <w:r w:rsidRPr="4BAC78E8" w:rsidR="00EA74F7">
        <w:rPr>
          <w:rFonts w:ascii="Times New Roman" w:hAnsi="Times New Roman" w:cs="Times New Roman"/>
        </w:rPr>
        <w:t xml:space="preserve"> the materials used will be provided by that school. </w:t>
      </w:r>
      <w:r w:rsidRPr="4BAC78E8" w:rsidR="00E00E21">
        <w:rPr>
          <w:rFonts w:ascii="Times New Roman" w:hAnsi="Times New Roman" w:cs="Times New Roman"/>
        </w:rPr>
        <w:t xml:space="preserve">The companies that produce the RC trucks used for the project will benefit from the sales, and companies that produce the raw </w:t>
      </w:r>
      <w:r w:rsidRPr="4BAC78E8" w:rsidR="003214F1">
        <w:rPr>
          <w:rFonts w:ascii="Times New Roman" w:hAnsi="Times New Roman" w:cs="Times New Roman"/>
        </w:rPr>
        <w:t xml:space="preserve">materials used to produce the different replacement parts of the truck </w:t>
      </w:r>
      <w:r w:rsidRPr="4BAC78E8" w:rsidR="00F11EDE">
        <w:rPr>
          <w:rFonts w:ascii="Times New Roman" w:hAnsi="Times New Roman" w:cs="Times New Roman"/>
        </w:rPr>
        <w:t xml:space="preserve">that the team fabricates </w:t>
      </w:r>
      <w:r w:rsidRPr="4BAC78E8" w:rsidR="003214F1">
        <w:rPr>
          <w:rFonts w:ascii="Times New Roman" w:hAnsi="Times New Roman" w:cs="Times New Roman"/>
        </w:rPr>
        <w:t>will benefit from the sale of those raw materials.</w:t>
      </w:r>
      <w:r w:rsidRPr="4BAC78E8" w:rsidR="00124A33">
        <w:rPr>
          <w:rFonts w:ascii="Times New Roman" w:hAnsi="Times New Roman" w:cs="Times New Roman"/>
        </w:rPr>
        <w:t xml:space="preserve"> However, on a deeper look into the RC truck market, the economics are </w:t>
      </w:r>
      <w:r w:rsidRPr="4BAC78E8" w:rsidR="20918897">
        <w:rPr>
          <w:rFonts w:ascii="Times New Roman" w:hAnsi="Times New Roman" w:cs="Times New Roman"/>
        </w:rPr>
        <w:t xml:space="preserve">quite significant. According to Research and Markets, </w:t>
      </w:r>
      <w:r w:rsidRPr="4BAC78E8" w:rsidR="20918897">
        <w:rPr>
          <w:rFonts w:ascii="Times New Roman" w:hAnsi="Times New Roman" w:eastAsia="Aptos" w:cs="Times New Roman"/>
        </w:rPr>
        <w:t>the RC car market grew by over USD 40 million</w:t>
      </w:r>
      <w:r w:rsidRPr="4BAC78E8" w:rsidR="678EB61F">
        <w:rPr>
          <w:rFonts w:ascii="Times New Roman" w:hAnsi="Times New Roman" w:eastAsia="Aptos" w:cs="Times New Roman"/>
        </w:rPr>
        <w:t xml:space="preserve">, </w:t>
      </w:r>
      <w:r w:rsidRPr="4BAC78E8" w:rsidR="20918897">
        <w:rPr>
          <w:rFonts w:ascii="Times New Roman" w:hAnsi="Times New Roman" w:eastAsia="Aptos" w:cs="Times New Roman"/>
        </w:rPr>
        <w:t>from USD 309.06 million in 2023 to USD 350.84 million in 2024</w:t>
      </w:r>
      <w:r w:rsidRPr="4BAC78E8" w:rsidR="0266B4A3">
        <w:rPr>
          <w:rFonts w:ascii="Times New Roman" w:hAnsi="Times New Roman" w:eastAsia="Aptos" w:cs="Times New Roman"/>
        </w:rPr>
        <w:t xml:space="preserve">, and </w:t>
      </w:r>
      <w:proofErr w:type="gramStart"/>
      <w:r w:rsidRPr="4BAC78E8" w:rsidR="0266B4A3">
        <w:rPr>
          <w:rFonts w:ascii="Times New Roman" w:hAnsi="Times New Roman" w:eastAsia="Aptos" w:cs="Times New Roman"/>
        </w:rPr>
        <w:t>is expected</w:t>
      </w:r>
      <w:proofErr w:type="gramEnd"/>
      <w:r w:rsidRPr="4BAC78E8" w:rsidR="0266B4A3">
        <w:rPr>
          <w:rFonts w:ascii="Times New Roman" w:hAnsi="Times New Roman" w:eastAsia="Aptos" w:cs="Times New Roman"/>
        </w:rPr>
        <w:t xml:space="preserve"> to </w:t>
      </w:r>
      <w:r w:rsidRPr="4BAC78E8" w:rsidR="20918897">
        <w:rPr>
          <w:rFonts w:ascii="Times New Roman" w:hAnsi="Times New Roman" w:eastAsia="Aptos" w:cs="Times New Roman"/>
        </w:rPr>
        <w:t>reach</w:t>
      </w:r>
      <w:r w:rsidRPr="4BAC78E8" w:rsidR="720C903D">
        <w:rPr>
          <w:rFonts w:ascii="Times New Roman" w:hAnsi="Times New Roman" w:eastAsia="Aptos" w:cs="Times New Roman"/>
        </w:rPr>
        <w:t xml:space="preserve"> </w:t>
      </w:r>
      <w:r w:rsidRPr="4BAC78E8" w:rsidR="20918897">
        <w:rPr>
          <w:rFonts w:ascii="Times New Roman" w:hAnsi="Times New Roman" w:eastAsia="Aptos" w:cs="Times New Roman"/>
        </w:rPr>
        <w:t>USD 773.52 million by 2030</w:t>
      </w:r>
      <w:r w:rsidRPr="4BAC78E8" w:rsidR="026AC57B">
        <w:rPr>
          <w:rFonts w:ascii="Times New Roman" w:hAnsi="Times New Roman" w:eastAsia="Aptos" w:cs="Times New Roman"/>
        </w:rPr>
        <w:t xml:space="preserve"> </w:t>
      </w:r>
      <w:r w:rsidRPr="4BAC78E8" w:rsidR="02F89ABC">
        <w:rPr>
          <w:rFonts w:ascii="Times New Roman" w:hAnsi="Times New Roman" w:eastAsia="Times New Roman" w:cs="Times New Roman"/>
        </w:rPr>
        <w:t xml:space="preserve">(Research and Markets, 2024). While this is a testament to the increase in the </w:t>
      </w:r>
      <w:r w:rsidRPr="4BAC78E8" w:rsidR="4BBDEBB1">
        <w:rPr>
          <w:rFonts w:ascii="Times New Roman" w:hAnsi="Times New Roman" w:eastAsia="Times New Roman" w:cs="Times New Roman"/>
        </w:rPr>
        <w:t>industry's</w:t>
      </w:r>
      <w:r w:rsidRPr="4BAC78E8" w:rsidR="02F89ABC">
        <w:rPr>
          <w:rFonts w:ascii="Times New Roman" w:hAnsi="Times New Roman" w:eastAsia="Times New Roman" w:cs="Times New Roman"/>
        </w:rPr>
        <w:t xml:space="preserve"> popularity, it also spells an increase in jobs in the sectors that contribute to the RC truck industry. </w:t>
      </w:r>
    </w:p>
    <w:p w:rsidR="003214F1" w:rsidP="4BAC78E8" w:rsidRDefault="003214F1" w14:paraId="4DD6C691" w14:textId="2C9C95C1">
      <w:pPr>
        <w:rPr>
          <w:rFonts w:ascii="Times New Roman" w:hAnsi="Times New Roman" w:cs="Times New Roman"/>
        </w:rPr>
      </w:pPr>
      <w:r w:rsidRPr="4BAC78E8">
        <w:rPr>
          <w:rFonts w:ascii="Times New Roman" w:hAnsi="Times New Roman" w:cs="Times New Roman"/>
        </w:rPr>
        <w:t xml:space="preserve">The social impact of this project will be the most significant of the four categories </w:t>
      </w:r>
      <w:r w:rsidRPr="4BAC78E8" w:rsidR="00D931A8">
        <w:rPr>
          <w:rFonts w:ascii="Times New Roman" w:hAnsi="Times New Roman" w:cs="Times New Roman"/>
        </w:rPr>
        <w:t>in</w:t>
      </w:r>
      <w:r w:rsidRPr="4BAC78E8">
        <w:rPr>
          <w:rFonts w:ascii="Times New Roman" w:hAnsi="Times New Roman" w:cs="Times New Roman"/>
        </w:rPr>
        <w:t xml:space="preserve"> this section. </w:t>
      </w:r>
      <w:r w:rsidRPr="4BAC78E8" w:rsidR="00102BA3">
        <w:rPr>
          <w:rFonts w:ascii="Times New Roman" w:hAnsi="Times New Roman" w:cs="Times New Roman"/>
        </w:rPr>
        <w:t xml:space="preserve">This project will be a glimpse into the teamwork aspects that are integral to working in </w:t>
      </w:r>
      <w:r w:rsidRPr="4BAC78E8" w:rsidR="00C4792F">
        <w:rPr>
          <w:rFonts w:ascii="Times New Roman" w:hAnsi="Times New Roman" w:cs="Times New Roman"/>
        </w:rPr>
        <w:t xml:space="preserve">engineering, and it will allow </w:t>
      </w:r>
      <w:r w:rsidRPr="4BAC78E8" w:rsidR="00F11EDE">
        <w:rPr>
          <w:rFonts w:ascii="Times New Roman" w:hAnsi="Times New Roman" w:cs="Times New Roman"/>
        </w:rPr>
        <w:t xml:space="preserve">the team </w:t>
      </w:r>
      <w:r w:rsidRPr="4BAC78E8" w:rsidR="00C4792F">
        <w:rPr>
          <w:rFonts w:ascii="Times New Roman" w:hAnsi="Times New Roman" w:cs="Times New Roman"/>
        </w:rPr>
        <w:t xml:space="preserve">to </w:t>
      </w:r>
      <w:r w:rsidRPr="4BAC78E8" w:rsidR="009D2311">
        <w:rPr>
          <w:rFonts w:ascii="Times New Roman" w:hAnsi="Times New Roman" w:cs="Times New Roman"/>
        </w:rPr>
        <w:t xml:space="preserve">gain essential collaboration and teamwork skills that </w:t>
      </w:r>
      <w:r w:rsidRPr="4BAC78E8" w:rsidR="009D2311">
        <w:rPr>
          <w:rFonts w:ascii="Times New Roman" w:hAnsi="Times New Roman" w:cs="Times New Roman"/>
        </w:rPr>
        <w:lastRenderedPageBreak/>
        <w:t xml:space="preserve">will allow us to </w:t>
      </w:r>
      <w:r w:rsidRPr="4BAC78E8" w:rsidR="00D931A8">
        <w:rPr>
          <w:rFonts w:ascii="Times New Roman" w:hAnsi="Times New Roman" w:cs="Times New Roman"/>
        </w:rPr>
        <w:t xml:space="preserve">thrive as engineers working in a team and collaborating with different groups within a company. </w:t>
      </w:r>
      <w:r w:rsidRPr="4BAC78E8" w:rsidR="009D4DB9">
        <w:rPr>
          <w:rFonts w:ascii="Times New Roman" w:hAnsi="Times New Roman" w:cs="Times New Roman"/>
        </w:rPr>
        <w:t xml:space="preserve">The </w:t>
      </w:r>
      <w:r w:rsidRPr="4BAC78E8" w:rsidR="004840D0">
        <w:rPr>
          <w:rFonts w:ascii="Times New Roman" w:hAnsi="Times New Roman" w:cs="Times New Roman"/>
        </w:rPr>
        <w:t xml:space="preserve">concepts of meeting deadlines, prioritizing tasks, executing them on time and with the highest quality, and delegating tasks to group members with </w:t>
      </w:r>
      <w:r w:rsidRPr="4BAC78E8" w:rsidR="0038198C">
        <w:rPr>
          <w:rFonts w:ascii="Times New Roman" w:hAnsi="Times New Roman" w:cs="Times New Roman"/>
        </w:rPr>
        <w:t>the skills best suited for those tasks are all skills that are essential for success</w:t>
      </w:r>
      <w:r w:rsidRPr="4BAC78E8" w:rsidR="006C1EFA">
        <w:rPr>
          <w:rFonts w:ascii="Times New Roman" w:hAnsi="Times New Roman" w:cs="Times New Roman"/>
        </w:rPr>
        <w:t xml:space="preserve"> when working in industry as an engineer.</w:t>
      </w:r>
      <w:r w:rsidRPr="4BAC78E8" w:rsidR="47DA356C">
        <w:rPr>
          <w:rFonts w:ascii="Times New Roman" w:hAnsi="Times New Roman" w:cs="Times New Roman"/>
        </w:rPr>
        <w:t xml:space="preserve"> In addition, this project could serve as the catalyst for </w:t>
      </w:r>
      <w:proofErr w:type="gramStart"/>
      <w:r w:rsidRPr="4BAC78E8" w:rsidR="47DA356C">
        <w:rPr>
          <w:rFonts w:ascii="Times New Roman" w:hAnsi="Times New Roman" w:cs="Times New Roman"/>
        </w:rPr>
        <w:t>some</w:t>
      </w:r>
      <w:proofErr w:type="gramEnd"/>
      <w:r w:rsidRPr="4BAC78E8" w:rsidR="47DA356C">
        <w:rPr>
          <w:rFonts w:ascii="Times New Roman" w:hAnsi="Times New Roman" w:cs="Times New Roman"/>
        </w:rPr>
        <w:t xml:space="preserve"> to further explore the RC industry, both as a hobby </w:t>
      </w:r>
      <w:r w:rsidRPr="4BAC78E8" w:rsidR="1FDFB66B">
        <w:rPr>
          <w:rFonts w:ascii="Times New Roman" w:hAnsi="Times New Roman" w:cs="Times New Roman"/>
        </w:rPr>
        <w:t>and</w:t>
      </w:r>
      <w:r w:rsidRPr="4BAC78E8" w:rsidR="47DA356C">
        <w:rPr>
          <w:rFonts w:ascii="Times New Roman" w:hAnsi="Times New Roman" w:cs="Times New Roman"/>
        </w:rPr>
        <w:t xml:space="preserve"> </w:t>
      </w:r>
      <w:r w:rsidRPr="4BAC78E8" w:rsidR="45CF2722">
        <w:rPr>
          <w:rFonts w:ascii="Times New Roman" w:hAnsi="Times New Roman" w:cs="Times New Roman"/>
        </w:rPr>
        <w:t>as a career path. It could also awaken a preference for a larger-scale version, opening opportunities in the automotive industry</w:t>
      </w:r>
      <w:r w:rsidRPr="4BAC78E8" w:rsidR="10776724">
        <w:rPr>
          <w:rFonts w:ascii="Times New Roman" w:hAnsi="Times New Roman" w:cs="Times New Roman"/>
        </w:rPr>
        <w:t xml:space="preserve"> for the team</w:t>
      </w:r>
      <w:r w:rsidRPr="4BAC78E8" w:rsidR="45CF2722">
        <w:rPr>
          <w:rFonts w:ascii="Times New Roman" w:hAnsi="Times New Roman" w:cs="Times New Roman"/>
        </w:rPr>
        <w:t xml:space="preserve">. </w:t>
      </w:r>
    </w:p>
    <w:p w:rsidR="006820F0" w:rsidP="006820F0" w:rsidRDefault="00801B98" w14:paraId="72F82BAE" w14:textId="77777777">
      <w:pPr>
        <w:rPr>
          <w:rFonts w:ascii="Times New Roman" w:hAnsi="Times New Roman" w:cs="Times New Roman"/>
        </w:rPr>
      </w:pPr>
      <w:r w:rsidRPr="4BAC78E8">
        <w:rPr>
          <w:rFonts w:ascii="Times New Roman" w:hAnsi="Times New Roman" w:cs="Times New Roman"/>
        </w:rPr>
        <w:t xml:space="preserve">The environmental impact of this project will be </w:t>
      </w:r>
      <w:proofErr w:type="gramStart"/>
      <w:r w:rsidRPr="4BAC78E8">
        <w:rPr>
          <w:rFonts w:ascii="Times New Roman" w:hAnsi="Times New Roman" w:cs="Times New Roman"/>
        </w:rPr>
        <w:t>relatively minimal</w:t>
      </w:r>
      <w:proofErr w:type="gramEnd"/>
      <w:r w:rsidRPr="4BAC78E8" w:rsidR="00535CC8">
        <w:rPr>
          <w:rFonts w:ascii="Times New Roman" w:hAnsi="Times New Roman" w:cs="Times New Roman"/>
        </w:rPr>
        <w:t xml:space="preserve">. </w:t>
      </w:r>
      <w:proofErr w:type="gramStart"/>
      <w:r w:rsidRPr="4BAC78E8" w:rsidR="00535CC8">
        <w:rPr>
          <w:rFonts w:ascii="Times New Roman" w:hAnsi="Times New Roman" w:cs="Times New Roman"/>
        </w:rPr>
        <w:t>Most of</w:t>
      </w:r>
      <w:proofErr w:type="gramEnd"/>
      <w:r w:rsidRPr="4BAC78E8" w:rsidR="00535CC8">
        <w:rPr>
          <w:rFonts w:ascii="Times New Roman" w:hAnsi="Times New Roman" w:cs="Times New Roman"/>
        </w:rPr>
        <w:t xml:space="preserve"> </w:t>
      </w:r>
      <w:r w:rsidRPr="4BAC78E8" w:rsidR="00410FDA">
        <w:rPr>
          <w:rFonts w:ascii="Times New Roman" w:hAnsi="Times New Roman" w:cs="Times New Roman"/>
        </w:rPr>
        <w:t xml:space="preserve">the </w:t>
      </w:r>
      <w:r w:rsidRPr="4BAC78E8" w:rsidR="008F00E8">
        <w:rPr>
          <w:rFonts w:ascii="Times New Roman" w:hAnsi="Times New Roman" w:cs="Times New Roman"/>
        </w:rPr>
        <w:t>materi</w:t>
      </w:r>
      <w:r w:rsidRPr="4BAC78E8" w:rsidR="00C9248A">
        <w:rPr>
          <w:rFonts w:ascii="Times New Roman" w:hAnsi="Times New Roman" w:cs="Times New Roman"/>
        </w:rPr>
        <w:t xml:space="preserve">als that will be used, such as aluminum </w:t>
      </w:r>
      <w:r w:rsidRPr="4BAC78E8" w:rsidR="00535CC8">
        <w:rPr>
          <w:rFonts w:ascii="Times New Roman" w:hAnsi="Times New Roman" w:cs="Times New Roman"/>
        </w:rPr>
        <w:t xml:space="preserve">for </w:t>
      </w:r>
      <w:r w:rsidRPr="4BAC78E8" w:rsidR="00F3719B">
        <w:rPr>
          <w:rFonts w:ascii="Times New Roman" w:hAnsi="Times New Roman" w:cs="Times New Roman"/>
        </w:rPr>
        <w:t xml:space="preserve">the trailer hitch or polymers and cardboard </w:t>
      </w:r>
      <w:r w:rsidRPr="4BAC78E8" w:rsidR="0076566F">
        <w:rPr>
          <w:rFonts w:ascii="Times New Roman" w:hAnsi="Times New Roman" w:cs="Times New Roman"/>
        </w:rPr>
        <w:t>for the prototyping phases of the project,</w:t>
      </w:r>
      <w:r w:rsidRPr="4BAC78E8" w:rsidR="00535CC8">
        <w:rPr>
          <w:rFonts w:ascii="Times New Roman" w:hAnsi="Times New Roman" w:cs="Times New Roman"/>
        </w:rPr>
        <w:t xml:space="preserve"> will be recycled from </w:t>
      </w:r>
      <w:r w:rsidRPr="4BAC78E8" w:rsidR="0076566F">
        <w:rPr>
          <w:rFonts w:ascii="Times New Roman" w:hAnsi="Times New Roman" w:cs="Times New Roman"/>
        </w:rPr>
        <w:t xml:space="preserve">around The Foundry. </w:t>
      </w:r>
      <w:r w:rsidRPr="4BAC78E8" w:rsidR="394E8F8A">
        <w:rPr>
          <w:rFonts w:ascii="Times New Roman" w:hAnsi="Times New Roman" w:cs="Times New Roman"/>
        </w:rPr>
        <w:t xml:space="preserve">However, there will be </w:t>
      </w:r>
      <w:proofErr w:type="gramStart"/>
      <w:r w:rsidRPr="4BAC78E8" w:rsidR="394E8F8A">
        <w:rPr>
          <w:rFonts w:ascii="Times New Roman" w:hAnsi="Times New Roman" w:cs="Times New Roman"/>
        </w:rPr>
        <w:t>some</w:t>
      </w:r>
      <w:proofErr w:type="gramEnd"/>
      <w:r w:rsidRPr="4BAC78E8" w:rsidR="394E8F8A">
        <w:rPr>
          <w:rFonts w:ascii="Times New Roman" w:hAnsi="Times New Roman" w:cs="Times New Roman"/>
        </w:rPr>
        <w:t xml:space="preserve"> trial and error throughout the prototyping process, which could lead to some plastic waste</w:t>
      </w:r>
      <w:r w:rsidRPr="4BAC78E8" w:rsidR="49626A25">
        <w:rPr>
          <w:rFonts w:ascii="Times New Roman" w:hAnsi="Times New Roman" w:cs="Times New Roman"/>
        </w:rPr>
        <w:t xml:space="preserve">. In addition, the batteries </w:t>
      </w:r>
      <w:r w:rsidRPr="4BAC78E8" w:rsidR="530B5859">
        <w:rPr>
          <w:rFonts w:ascii="Times New Roman" w:hAnsi="Times New Roman" w:cs="Times New Roman"/>
        </w:rPr>
        <w:t xml:space="preserve">and other electronic </w:t>
      </w:r>
      <w:r w:rsidRPr="4BAC78E8" w:rsidR="7DE93950">
        <w:rPr>
          <w:rFonts w:ascii="Times New Roman" w:hAnsi="Times New Roman" w:cs="Times New Roman"/>
        </w:rPr>
        <w:t>components</w:t>
      </w:r>
      <w:r w:rsidRPr="4BAC78E8" w:rsidR="530B5859">
        <w:rPr>
          <w:rFonts w:ascii="Times New Roman" w:hAnsi="Times New Roman" w:cs="Times New Roman"/>
        </w:rPr>
        <w:t xml:space="preserve"> of the trucks </w:t>
      </w:r>
      <w:r w:rsidRPr="4BAC78E8" w:rsidR="5B0BFB29">
        <w:rPr>
          <w:rFonts w:ascii="Times New Roman" w:hAnsi="Times New Roman" w:cs="Times New Roman"/>
        </w:rPr>
        <w:t xml:space="preserve">will contribute to the already prevalent issue of e-waste, where components that die often end up in landfills. </w:t>
      </w:r>
      <w:r w:rsidRPr="4BAC78E8" w:rsidR="6C9859F3">
        <w:rPr>
          <w:rFonts w:ascii="Times New Roman" w:hAnsi="Times New Roman" w:cs="Times New Roman"/>
        </w:rPr>
        <w:t>One study exploring this issue defines e-waste as “</w:t>
      </w:r>
      <w:r w:rsidRPr="4BAC78E8" w:rsidR="6C9859F3">
        <w:rPr>
          <w:rFonts w:ascii="Times New Roman" w:hAnsi="Times New Roman" w:eastAsia="Aptos" w:cs="Times New Roman"/>
        </w:rPr>
        <w:t>a type of garbage generated by electronic in the industrial world, trash is one of the most difficult and rapidly expanding issues”</w:t>
      </w:r>
      <w:r w:rsidRPr="4BAC78E8" w:rsidR="74BF77DE">
        <w:rPr>
          <w:rFonts w:ascii="Times New Roman" w:hAnsi="Times New Roman" w:eastAsia="Aptos" w:cs="Times New Roman"/>
        </w:rPr>
        <w:t xml:space="preserve"> </w:t>
      </w:r>
      <w:r w:rsidRPr="4BAC78E8" w:rsidR="33BBBDAC">
        <w:rPr>
          <w:rFonts w:ascii="Times New Roman" w:hAnsi="Times New Roman" w:eastAsia="Times New Roman" w:cs="Times New Roman"/>
        </w:rPr>
        <w:t>(Jain et al., 2023).</w:t>
      </w:r>
      <w:r w:rsidRPr="4BAC78E8" w:rsidR="6C9859F3">
        <w:rPr>
          <w:rFonts w:ascii="Times New Roman" w:hAnsi="Times New Roman" w:eastAsia="Aptos" w:cs="Times New Roman"/>
        </w:rPr>
        <w:t xml:space="preserve"> </w:t>
      </w:r>
      <w:r w:rsidR="00F93C94">
        <w:rPr>
          <w:rFonts w:ascii="Times New Roman" w:hAnsi="Times New Roman" w:eastAsia="Aptos" w:cs="Times New Roman"/>
        </w:rPr>
        <w:t xml:space="preserve">E-waste can </w:t>
      </w:r>
      <w:r w:rsidR="00415F51">
        <w:rPr>
          <w:rFonts w:ascii="Times New Roman" w:hAnsi="Times New Roman" w:eastAsia="Aptos" w:cs="Times New Roman"/>
        </w:rPr>
        <w:t xml:space="preserve">harm the planet if not disposed of properly, so the electronics used during the project will need to be </w:t>
      </w:r>
      <w:proofErr w:type="gramStart"/>
      <w:r w:rsidR="00415F51">
        <w:rPr>
          <w:rFonts w:ascii="Times New Roman" w:hAnsi="Times New Roman" w:eastAsia="Aptos" w:cs="Times New Roman"/>
        </w:rPr>
        <w:t>handled</w:t>
      </w:r>
      <w:proofErr w:type="gramEnd"/>
      <w:r w:rsidR="00415F51">
        <w:rPr>
          <w:rFonts w:ascii="Times New Roman" w:hAnsi="Times New Roman" w:eastAsia="Aptos" w:cs="Times New Roman"/>
        </w:rPr>
        <w:t xml:space="preserve"> appropriately once at the end of their lifespan. </w:t>
      </w:r>
      <w:r w:rsidRPr="4BAC78E8" w:rsidR="0076566F">
        <w:rPr>
          <w:rFonts w:ascii="Times New Roman" w:hAnsi="Times New Roman" w:cs="Times New Roman"/>
        </w:rPr>
        <w:t>The</w:t>
      </w:r>
      <w:r w:rsidRPr="4BAC78E8" w:rsidR="00B36665">
        <w:rPr>
          <w:rFonts w:ascii="Times New Roman" w:hAnsi="Times New Roman" w:cs="Times New Roman"/>
        </w:rPr>
        <w:t>re will</w:t>
      </w:r>
      <w:r w:rsidRPr="4BAC78E8" w:rsidR="4E907269">
        <w:rPr>
          <w:rFonts w:ascii="Times New Roman" w:hAnsi="Times New Roman" w:cs="Times New Roman"/>
        </w:rPr>
        <w:t xml:space="preserve"> also</w:t>
      </w:r>
      <w:r w:rsidRPr="4BAC78E8" w:rsidR="00B36665">
        <w:rPr>
          <w:rFonts w:ascii="Times New Roman" w:hAnsi="Times New Roman" w:cs="Times New Roman"/>
        </w:rPr>
        <w:t xml:space="preserve"> be a significant amount of electricity dedicated to this project, between the time spent collaborating on Teams to create the repor</w:t>
      </w:r>
      <w:r w:rsidRPr="4BAC78E8" w:rsidR="00DB40AC">
        <w:rPr>
          <w:rFonts w:ascii="Times New Roman" w:hAnsi="Times New Roman" w:cs="Times New Roman"/>
        </w:rPr>
        <w:t xml:space="preserve">t and the time spent on school computers developing CAD files for </w:t>
      </w:r>
      <w:r w:rsidRPr="4BAC78E8" w:rsidR="00CF3CC9">
        <w:rPr>
          <w:rFonts w:ascii="Times New Roman" w:hAnsi="Times New Roman" w:cs="Times New Roman"/>
        </w:rPr>
        <w:t xml:space="preserve">the different components of the truck, along with </w:t>
      </w:r>
      <w:r w:rsidRPr="4BAC78E8" w:rsidR="005111CC">
        <w:rPr>
          <w:rFonts w:ascii="Times New Roman" w:hAnsi="Times New Roman" w:cs="Times New Roman"/>
        </w:rPr>
        <w:t>the electricity required to run the machines used during the manufacturing processes</w:t>
      </w:r>
      <w:r w:rsidRPr="4BAC78E8" w:rsidR="00874726">
        <w:rPr>
          <w:rFonts w:ascii="Times New Roman" w:hAnsi="Times New Roman" w:cs="Times New Roman"/>
        </w:rPr>
        <w:t xml:space="preserve">. </w:t>
      </w:r>
      <w:r w:rsidRPr="4BAC78E8" w:rsidR="0019768A">
        <w:rPr>
          <w:rFonts w:ascii="Times New Roman" w:hAnsi="Times New Roman" w:cs="Times New Roman"/>
        </w:rPr>
        <w:t xml:space="preserve">Aside from the transportation of the RC truck to The Foundry for </w:t>
      </w:r>
      <w:r w:rsidRPr="4BAC78E8" w:rsidR="00FF028F">
        <w:rPr>
          <w:rFonts w:ascii="Times New Roman" w:hAnsi="Times New Roman" w:cs="Times New Roman"/>
        </w:rPr>
        <w:t xml:space="preserve">pickup, and any other items that </w:t>
      </w:r>
      <w:proofErr w:type="gramStart"/>
      <w:r w:rsidRPr="4BAC78E8" w:rsidR="00FF028F">
        <w:rPr>
          <w:rFonts w:ascii="Times New Roman" w:hAnsi="Times New Roman" w:cs="Times New Roman"/>
        </w:rPr>
        <w:t>are ordered</w:t>
      </w:r>
      <w:proofErr w:type="gramEnd"/>
      <w:r w:rsidRPr="4BAC78E8" w:rsidR="00FF028F">
        <w:rPr>
          <w:rFonts w:ascii="Times New Roman" w:hAnsi="Times New Roman" w:cs="Times New Roman"/>
        </w:rPr>
        <w:t xml:space="preserve"> for the project, there will be minimal transportation costs.</w:t>
      </w:r>
      <w:bookmarkStart w:name="_Toc188977041" w:id="17"/>
    </w:p>
    <w:p w:rsidRPr="006820F0" w:rsidR="004D2310" w:rsidP="006820F0" w:rsidRDefault="004D2310" w14:paraId="10A6B825" w14:textId="0F881772">
      <w:pPr>
        <w:pStyle w:val="Heading1"/>
        <w:rPr>
          <w:rFonts w:ascii="Times New Roman" w:hAnsi="Times New Roman" w:cs="Times New Roman"/>
        </w:rPr>
      </w:pPr>
      <w:bookmarkStart w:name="_Toc191588499" w:id="18"/>
      <w:r w:rsidRPr="006820F0">
        <w:rPr>
          <w:rFonts w:ascii="Times New Roman" w:hAnsi="Times New Roman" w:cs="Times New Roman"/>
        </w:rPr>
        <w:t>Design Summary (Design Iteration 1)</w:t>
      </w:r>
      <w:bookmarkEnd w:id="17"/>
      <w:bookmarkEnd w:id="18"/>
    </w:p>
    <w:p w:rsidRPr="004D2310" w:rsidR="004D2310" w:rsidP="004D2310" w:rsidRDefault="005E28A6" w14:paraId="0B9E3F8E" w14:textId="1DD716C2">
      <w:pPr>
        <w:rPr>
          <w:rFonts w:ascii="Times New Roman" w:hAnsi="Times New Roman" w:cs="Times New Roman"/>
        </w:rPr>
      </w:pPr>
      <w:r>
        <w:rPr>
          <w:rFonts w:ascii="Times New Roman" w:hAnsi="Times New Roman" w:cs="Times New Roman"/>
        </w:rPr>
        <w:t xml:space="preserve">The overall design for the </w:t>
      </w:r>
      <w:r w:rsidR="00030B54">
        <w:rPr>
          <w:rFonts w:ascii="Times New Roman" w:hAnsi="Times New Roman" w:cs="Times New Roman"/>
        </w:rPr>
        <w:t xml:space="preserve">racing truck </w:t>
      </w:r>
      <w:proofErr w:type="gramStart"/>
      <w:r w:rsidR="00030B54">
        <w:rPr>
          <w:rFonts w:ascii="Times New Roman" w:hAnsi="Times New Roman" w:cs="Times New Roman"/>
        </w:rPr>
        <w:t>was divided</w:t>
      </w:r>
      <w:proofErr w:type="gramEnd"/>
      <w:r w:rsidR="00030B54">
        <w:rPr>
          <w:rFonts w:ascii="Times New Roman" w:hAnsi="Times New Roman" w:cs="Times New Roman"/>
        </w:rPr>
        <w:t xml:space="preserve"> into several subsystems, including </w:t>
      </w:r>
      <w:r w:rsidR="00837441">
        <w:rPr>
          <w:rFonts w:ascii="Times New Roman" w:hAnsi="Times New Roman" w:cs="Times New Roman"/>
        </w:rPr>
        <w:t>the body geometry, body mater</w:t>
      </w:r>
      <w:r w:rsidR="00BF42D1">
        <w:rPr>
          <w:rFonts w:ascii="Times New Roman" w:hAnsi="Times New Roman" w:cs="Times New Roman"/>
        </w:rPr>
        <w:t xml:space="preserve">ial, </w:t>
      </w:r>
      <w:r w:rsidR="00281C21">
        <w:rPr>
          <w:rFonts w:ascii="Times New Roman" w:hAnsi="Times New Roman" w:cs="Times New Roman"/>
        </w:rPr>
        <w:t xml:space="preserve">trailer hitch geometry, trailer hitch material, </w:t>
      </w:r>
      <w:r w:rsidR="00E77F8E">
        <w:rPr>
          <w:rFonts w:ascii="Times New Roman" w:hAnsi="Times New Roman" w:cs="Times New Roman"/>
        </w:rPr>
        <w:t xml:space="preserve">trailer geometry, trailer material, </w:t>
      </w:r>
      <w:r w:rsidR="008F42C1">
        <w:rPr>
          <w:rFonts w:ascii="Times New Roman" w:hAnsi="Times New Roman" w:cs="Times New Roman"/>
        </w:rPr>
        <w:t xml:space="preserve">lighting components, </w:t>
      </w:r>
      <w:r w:rsidR="00DF0AC3">
        <w:rPr>
          <w:rFonts w:ascii="Times New Roman" w:hAnsi="Times New Roman" w:cs="Times New Roman"/>
        </w:rPr>
        <w:t>racing wheels, and towing wheels</w:t>
      </w:r>
      <w:r w:rsidR="000511B4">
        <w:rPr>
          <w:rFonts w:ascii="Times New Roman" w:hAnsi="Times New Roman" w:cs="Times New Roman"/>
        </w:rPr>
        <w:t xml:space="preserve">. </w:t>
      </w:r>
      <w:r w:rsidR="004277F3">
        <w:rPr>
          <w:rFonts w:ascii="Times New Roman" w:hAnsi="Times New Roman" w:cs="Times New Roman"/>
        </w:rPr>
        <w:t xml:space="preserve">The team used selection matrices for each subsystem </w:t>
      </w:r>
      <w:r w:rsidR="007E6061">
        <w:rPr>
          <w:rFonts w:ascii="Times New Roman" w:hAnsi="Times New Roman" w:cs="Times New Roman"/>
        </w:rPr>
        <w:t xml:space="preserve">to choose the </w:t>
      </w:r>
      <w:r w:rsidR="00322432">
        <w:rPr>
          <w:rFonts w:ascii="Times New Roman" w:hAnsi="Times New Roman" w:cs="Times New Roman"/>
        </w:rPr>
        <w:t xml:space="preserve">idea that best suits the </w:t>
      </w:r>
      <w:r w:rsidR="0052657C">
        <w:rPr>
          <w:rFonts w:ascii="Times New Roman" w:hAnsi="Times New Roman" w:cs="Times New Roman"/>
        </w:rPr>
        <w:t xml:space="preserve">customer needs </w:t>
      </w:r>
      <w:r w:rsidR="00122051">
        <w:rPr>
          <w:rFonts w:ascii="Times New Roman" w:hAnsi="Times New Roman" w:cs="Times New Roman"/>
        </w:rPr>
        <w:t xml:space="preserve">from each subsystem. </w:t>
      </w:r>
      <w:r w:rsidR="00370E51">
        <w:rPr>
          <w:rFonts w:ascii="Times New Roman" w:hAnsi="Times New Roman" w:cs="Times New Roman"/>
        </w:rPr>
        <w:t xml:space="preserve">Each matrix </w:t>
      </w:r>
      <w:r w:rsidR="0001708D">
        <w:rPr>
          <w:rFonts w:ascii="Times New Roman" w:hAnsi="Times New Roman" w:cs="Times New Roman"/>
        </w:rPr>
        <w:t xml:space="preserve">utilized </w:t>
      </w:r>
      <w:r w:rsidR="00CE4B93">
        <w:rPr>
          <w:rFonts w:ascii="Times New Roman" w:hAnsi="Times New Roman" w:cs="Times New Roman"/>
        </w:rPr>
        <w:t xml:space="preserve">a </w:t>
      </w:r>
      <w:r w:rsidR="005E65F3">
        <w:rPr>
          <w:rFonts w:ascii="Times New Roman" w:hAnsi="Times New Roman" w:cs="Times New Roman"/>
        </w:rPr>
        <w:t>1-to-5 scale</w:t>
      </w:r>
      <w:r w:rsidR="00E3131E">
        <w:rPr>
          <w:rFonts w:ascii="Times New Roman" w:hAnsi="Times New Roman" w:cs="Times New Roman"/>
        </w:rPr>
        <w:t xml:space="preserve"> to score each concept,</w:t>
      </w:r>
      <w:r w:rsidR="00DD1E81">
        <w:rPr>
          <w:rFonts w:ascii="Times New Roman" w:hAnsi="Times New Roman" w:cs="Times New Roman"/>
        </w:rPr>
        <w:t xml:space="preserve"> where </w:t>
      </w:r>
      <w:proofErr w:type="gramStart"/>
      <w:r w:rsidR="005A2E96">
        <w:rPr>
          <w:rFonts w:ascii="Times New Roman" w:hAnsi="Times New Roman" w:cs="Times New Roman"/>
        </w:rPr>
        <w:t>5</w:t>
      </w:r>
      <w:proofErr w:type="gramEnd"/>
      <w:r w:rsidR="005A2E96">
        <w:rPr>
          <w:rFonts w:ascii="Times New Roman" w:hAnsi="Times New Roman" w:cs="Times New Roman"/>
        </w:rPr>
        <w:t xml:space="preserve"> is the most practical and 1 </w:t>
      </w:r>
      <w:r w:rsidR="006F0591">
        <w:rPr>
          <w:rFonts w:ascii="Times New Roman" w:hAnsi="Times New Roman" w:cs="Times New Roman"/>
        </w:rPr>
        <w:t>is the least practical</w:t>
      </w:r>
      <w:r w:rsidR="00E3131E">
        <w:rPr>
          <w:rFonts w:ascii="Times New Roman" w:hAnsi="Times New Roman" w:cs="Times New Roman"/>
        </w:rPr>
        <w:t xml:space="preserve">. The </w:t>
      </w:r>
      <w:r w:rsidR="0001708D">
        <w:rPr>
          <w:rFonts w:ascii="Times New Roman" w:hAnsi="Times New Roman" w:cs="Times New Roman"/>
        </w:rPr>
        <w:t>rows indicat</w:t>
      </w:r>
      <w:r w:rsidR="005A26F7">
        <w:rPr>
          <w:rFonts w:ascii="Times New Roman" w:hAnsi="Times New Roman" w:cs="Times New Roman"/>
        </w:rPr>
        <w:t>ed</w:t>
      </w:r>
      <w:r w:rsidR="0001708D">
        <w:rPr>
          <w:rFonts w:ascii="Times New Roman" w:hAnsi="Times New Roman" w:cs="Times New Roman"/>
        </w:rPr>
        <w:t xml:space="preserve"> the relevant qualities of each concept</w:t>
      </w:r>
      <w:r w:rsidR="005A26F7">
        <w:rPr>
          <w:rFonts w:ascii="Times New Roman" w:hAnsi="Times New Roman" w:cs="Times New Roman"/>
        </w:rPr>
        <w:t xml:space="preserve">, and the columns </w:t>
      </w:r>
      <w:r w:rsidR="001C25D2">
        <w:rPr>
          <w:rFonts w:ascii="Times New Roman" w:hAnsi="Times New Roman" w:cs="Times New Roman"/>
        </w:rPr>
        <w:t xml:space="preserve">contained the </w:t>
      </w:r>
      <w:proofErr w:type="gramStart"/>
      <w:r w:rsidR="001C25D2">
        <w:rPr>
          <w:rFonts w:ascii="Times New Roman" w:hAnsi="Times New Roman" w:cs="Times New Roman"/>
        </w:rPr>
        <w:t>different design</w:t>
      </w:r>
      <w:proofErr w:type="gramEnd"/>
      <w:r w:rsidR="001C25D2">
        <w:rPr>
          <w:rFonts w:ascii="Times New Roman" w:hAnsi="Times New Roman" w:cs="Times New Roman"/>
        </w:rPr>
        <w:t xml:space="preserve"> concepts</w:t>
      </w:r>
      <w:r w:rsidR="0001708D">
        <w:rPr>
          <w:rFonts w:ascii="Times New Roman" w:hAnsi="Times New Roman" w:cs="Times New Roman"/>
        </w:rPr>
        <w:t xml:space="preserve">. Each quality </w:t>
      </w:r>
      <w:proofErr w:type="gramStart"/>
      <w:r w:rsidR="0001708D">
        <w:rPr>
          <w:rFonts w:ascii="Times New Roman" w:hAnsi="Times New Roman" w:cs="Times New Roman"/>
        </w:rPr>
        <w:t>was given</w:t>
      </w:r>
      <w:proofErr w:type="gramEnd"/>
      <w:r w:rsidR="0001708D">
        <w:rPr>
          <w:rFonts w:ascii="Times New Roman" w:hAnsi="Times New Roman" w:cs="Times New Roman"/>
        </w:rPr>
        <w:t xml:space="preserve"> weight </w:t>
      </w:r>
      <w:r w:rsidR="003C1D43">
        <w:rPr>
          <w:rFonts w:ascii="Times New Roman" w:hAnsi="Times New Roman" w:cs="Times New Roman"/>
        </w:rPr>
        <w:t>based on the team’s perceived importance to the success of the project</w:t>
      </w:r>
      <w:r w:rsidR="005237D7">
        <w:rPr>
          <w:rFonts w:ascii="Times New Roman" w:hAnsi="Times New Roman" w:cs="Times New Roman"/>
        </w:rPr>
        <w:t xml:space="preserve">, and the score was multiplied by the weight percentage </w:t>
      </w:r>
      <w:r w:rsidR="0014144E">
        <w:rPr>
          <w:rFonts w:ascii="Times New Roman" w:hAnsi="Times New Roman" w:cs="Times New Roman"/>
        </w:rPr>
        <w:t xml:space="preserve">to obtain a weighted score for each concept. The concept for each subsystem with the highest score </w:t>
      </w:r>
      <w:proofErr w:type="gramStart"/>
      <w:r w:rsidR="0014144E">
        <w:rPr>
          <w:rFonts w:ascii="Times New Roman" w:hAnsi="Times New Roman" w:cs="Times New Roman"/>
        </w:rPr>
        <w:t>was chosen</w:t>
      </w:r>
      <w:proofErr w:type="gramEnd"/>
      <w:r w:rsidR="0014144E">
        <w:rPr>
          <w:rFonts w:ascii="Times New Roman" w:hAnsi="Times New Roman" w:cs="Times New Roman"/>
        </w:rPr>
        <w:t xml:space="preserve"> for the team’s first design iteration. </w:t>
      </w:r>
      <w:r w:rsidR="000511B4">
        <w:rPr>
          <w:rFonts w:ascii="Times New Roman" w:hAnsi="Times New Roman" w:cs="Times New Roman"/>
        </w:rPr>
        <w:t xml:space="preserve">The team unanimously decided that the </w:t>
      </w:r>
      <w:r w:rsidR="006C5522">
        <w:rPr>
          <w:rFonts w:ascii="Times New Roman" w:hAnsi="Times New Roman" w:cs="Times New Roman"/>
        </w:rPr>
        <w:t xml:space="preserve">Trine “Power T” would </w:t>
      </w:r>
      <w:proofErr w:type="gramStart"/>
      <w:r w:rsidR="006C5522">
        <w:rPr>
          <w:rFonts w:ascii="Times New Roman" w:hAnsi="Times New Roman" w:cs="Times New Roman"/>
        </w:rPr>
        <w:t>be used</w:t>
      </w:r>
      <w:proofErr w:type="gramEnd"/>
      <w:r w:rsidR="006C5522">
        <w:rPr>
          <w:rFonts w:ascii="Times New Roman" w:hAnsi="Times New Roman" w:cs="Times New Roman"/>
        </w:rPr>
        <w:t xml:space="preserve"> to display school spirit. </w:t>
      </w:r>
      <w:r w:rsidR="004277F3">
        <w:rPr>
          <w:rFonts w:ascii="Times New Roman" w:hAnsi="Times New Roman" w:cs="Times New Roman"/>
        </w:rPr>
        <w:t xml:space="preserve">The </w:t>
      </w:r>
      <w:r w:rsidR="00D23BEE">
        <w:rPr>
          <w:rFonts w:ascii="Times New Roman" w:hAnsi="Times New Roman" w:cs="Times New Roman"/>
        </w:rPr>
        <w:t xml:space="preserve">use of subsystems allowed the team to </w:t>
      </w:r>
      <w:r w:rsidR="00B90614">
        <w:rPr>
          <w:rFonts w:ascii="Times New Roman" w:hAnsi="Times New Roman" w:cs="Times New Roman"/>
        </w:rPr>
        <w:t xml:space="preserve">carefully analyze each component of the </w:t>
      </w:r>
      <w:r w:rsidR="00370E51">
        <w:rPr>
          <w:rFonts w:ascii="Times New Roman" w:hAnsi="Times New Roman" w:cs="Times New Roman"/>
        </w:rPr>
        <w:t xml:space="preserve">truck and tailor it to fit the needs of the customer. </w:t>
      </w:r>
    </w:p>
    <w:p w:rsidRPr="001D1C25" w:rsidR="61BC749B" w:rsidP="001D1C25" w:rsidRDefault="61BC749B" w14:paraId="228D18D9" w14:textId="0B4E770C">
      <w:pPr>
        <w:pStyle w:val="Heading1"/>
        <w:rPr>
          <w:rFonts w:ascii="Times New Roman" w:hAnsi="Times New Roman" w:cs="Times New Roman"/>
        </w:rPr>
      </w:pPr>
      <w:bookmarkStart w:name="_Toc188974401" w:id="19"/>
      <w:bookmarkStart w:name="_Toc188977042" w:id="20"/>
      <w:bookmarkStart w:name="_Toc191588500" w:id="21"/>
      <w:r w:rsidRPr="001D1C25">
        <w:rPr>
          <w:rFonts w:ascii="Times New Roman" w:hAnsi="Times New Roman" w:cs="Times New Roman"/>
        </w:rPr>
        <w:lastRenderedPageBreak/>
        <w:t>Concept Generation (Design Iteration 1)</w:t>
      </w:r>
      <w:bookmarkEnd w:id="19"/>
      <w:bookmarkEnd w:id="20"/>
      <w:bookmarkEnd w:id="21"/>
    </w:p>
    <w:p w:rsidR="21886CFD" w:rsidP="7A12C46F" w:rsidRDefault="21886CFD" w14:paraId="5D55396A" w14:textId="20036027">
      <w:pPr>
        <w:spacing w:line="257" w:lineRule="auto"/>
        <w:rPr>
          <w:rFonts w:ascii="Times New Roman" w:hAnsi="Times New Roman" w:eastAsia="Times New Roman" w:cs="Times New Roman"/>
        </w:rPr>
      </w:pPr>
      <w:r w:rsidRPr="1668D92B">
        <w:rPr>
          <w:rFonts w:ascii="Times New Roman" w:hAnsi="Times New Roman" w:eastAsia="Times New Roman" w:cs="Times New Roman"/>
        </w:rPr>
        <w:t xml:space="preserve">For the project, the team decided to break the product up into </w:t>
      </w:r>
      <w:proofErr w:type="gramStart"/>
      <w:r w:rsidRPr="1668D92B">
        <w:rPr>
          <w:rFonts w:ascii="Times New Roman" w:hAnsi="Times New Roman" w:eastAsia="Times New Roman" w:cs="Times New Roman"/>
        </w:rPr>
        <w:t>many</w:t>
      </w:r>
      <w:proofErr w:type="gramEnd"/>
      <w:r w:rsidRPr="1668D92B">
        <w:rPr>
          <w:rFonts w:ascii="Times New Roman" w:hAnsi="Times New Roman" w:eastAsia="Times New Roman" w:cs="Times New Roman"/>
        </w:rPr>
        <w:t xml:space="preserve"> different subsystems which will be developed and produced separately and brought together to make the final product. The subsystems include the polymer body, an attachment with Trine school spirit, a set of tires for racing, a set of tires for towing, a bumper with a hitch, a trailer, and head lights and taillights. For each subsystem, the team created sketches of several </w:t>
      </w:r>
      <w:proofErr w:type="gramStart"/>
      <w:r w:rsidRPr="1668D92B">
        <w:rPr>
          <w:rFonts w:ascii="Times New Roman" w:hAnsi="Times New Roman" w:eastAsia="Times New Roman" w:cs="Times New Roman"/>
        </w:rPr>
        <w:t>possible designs</w:t>
      </w:r>
      <w:proofErr w:type="gramEnd"/>
      <w:r w:rsidRPr="1668D92B">
        <w:rPr>
          <w:rFonts w:ascii="Times New Roman" w:hAnsi="Times New Roman" w:eastAsia="Times New Roman" w:cs="Times New Roman"/>
        </w:rPr>
        <w:t xml:space="preserve"> which allow them to be easily visualized. </w:t>
      </w:r>
      <w:r w:rsidR="00C01F41">
        <w:rPr>
          <w:rFonts w:ascii="Times New Roman" w:hAnsi="Times New Roman" w:eastAsia="Times New Roman" w:cs="Times New Roman"/>
        </w:rPr>
        <w:t xml:space="preserve">These sketches are preliminary, </w:t>
      </w:r>
      <w:r w:rsidR="00CA7A53">
        <w:rPr>
          <w:rFonts w:ascii="Times New Roman" w:hAnsi="Times New Roman" w:eastAsia="Times New Roman" w:cs="Times New Roman"/>
        </w:rPr>
        <w:t xml:space="preserve">meaning that they do not include dimensions or tolerances, but </w:t>
      </w:r>
      <w:r w:rsidR="00B346A5">
        <w:rPr>
          <w:rFonts w:ascii="Times New Roman" w:hAnsi="Times New Roman" w:eastAsia="Times New Roman" w:cs="Times New Roman"/>
        </w:rPr>
        <w:t xml:space="preserve">they aim to give a general idea of </w:t>
      </w:r>
      <w:proofErr w:type="gramStart"/>
      <w:r w:rsidR="00B346A5">
        <w:rPr>
          <w:rFonts w:ascii="Times New Roman" w:hAnsi="Times New Roman" w:eastAsia="Times New Roman" w:cs="Times New Roman"/>
        </w:rPr>
        <w:t>some of</w:t>
      </w:r>
      <w:proofErr w:type="gramEnd"/>
      <w:r w:rsidR="00B346A5">
        <w:rPr>
          <w:rFonts w:ascii="Times New Roman" w:hAnsi="Times New Roman" w:eastAsia="Times New Roman" w:cs="Times New Roman"/>
        </w:rPr>
        <w:t xml:space="preserve"> the concepts the team </w:t>
      </w:r>
      <w:r w:rsidR="00B77F13">
        <w:rPr>
          <w:rFonts w:ascii="Times New Roman" w:hAnsi="Times New Roman" w:eastAsia="Times New Roman" w:cs="Times New Roman"/>
        </w:rPr>
        <w:t xml:space="preserve">evaluated during the </w:t>
      </w:r>
      <w:r w:rsidR="00B346A5">
        <w:rPr>
          <w:rFonts w:ascii="Times New Roman" w:hAnsi="Times New Roman" w:eastAsia="Times New Roman" w:cs="Times New Roman"/>
        </w:rPr>
        <w:t xml:space="preserve">first design </w:t>
      </w:r>
      <w:r w:rsidR="00B77F13">
        <w:rPr>
          <w:rFonts w:ascii="Times New Roman" w:hAnsi="Times New Roman" w:eastAsia="Times New Roman" w:cs="Times New Roman"/>
        </w:rPr>
        <w:t xml:space="preserve">iteration. </w:t>
      </w:r>
    </w:p>
    <w:p w:rsidR="00B77F13" w:rsidP="7A12C46F" w:rsidRDefault="00B77F13" w14:paraId="54A0572C" w14:textId="77777777">
      <w:pPr>
        <w:spacing w:line="257" w:lineRule="auto"/>
        <w:rPr>
          <w:rFonts w:ascii="Times New Roman" w:hAnsi="Times New Roman" w:eastAsia="Times New Roman" w:cs="Times New Roman"/>
        </w:rPr>
      </w:pPr>
    </w:p>
    <w:p w:rsidR="21886CFD" w:rsidP="7A12C46F" w:rsidRDefault="21886CFD" w14:paraId="15616022" w14:textId="5C205192">
      <w:pPr>
        <w:spacing w:line="257" w:lineRule="auto"/>
        <w:rPr>
          <w:rFonts w:ascii="Times New Roman" w:hAnsi="Times New Roman" w:eastAsia="Times New Roman" w:cs="Times New Roman"/>
        </w:rPr>
      </w:pPr>
      <w:r w:rsidRPr="4BAC78E8">
        <w:rPr>
          <w:rFonts w:ascii="Times New Roman" w:hAnsi="Times New Roman" w:eastAsia="Times New Roman" w:cs="Times New Roman"/>
        </w:rPr>
        <w:t xml:space="preserve">For the RC Truck’s polymer body, the team </w:t>
      </w:r>
      <w:proofErr w:type="gramStart"/>
      <w:r w:rsidRPr="4BAC78E8">
        <w:rPr>
          <w:rFonts w:ascii="Times New Roman" w:hAnsi="Times New Roman" w:eastAsia="Times New Roman" w:cs="Times New Roman"/>
        </w:rPr>
        <w:t>came up with</w:t>
      </w:r>
      <w:proofErr w:type="gramEnd"/>
      <w:r w:rsidRPr="4BAC78E8">
        <w:rPr>
          <w:rFonts w:ascii="Times New Roman" w:hAnsi="Times New Roman" w:eastAsia="Times New Roman" w:cs="Times New Roman"/>
        </w:rPr>
        <w:t xml:space="preserve"> three distinct designs. The first is a sleek model with a compact build and sharp edges. The second is a </w:t>
      </w:r>
      <w:proofErr w:type="gramStart"/>
      <w:r w:rsidRPr="4BAC78E8">
        <w:rPr>
          <w:rFonts w:ascii="Times New Roman" w:hAnsi="Times New Roman" w:eastAsia="Times New Roman" w:cs="Times New Roman"/>
        </w:rPr>
        <w:t>curvier</w:t>
      </w:r>
      <w:proofErr w:type="gramEnd"/>
      <w:r w:rsidRPr="4BAC78E8">
        <w:rPr>
          <w:rFonts w:ascii="Times New Roman" w:hAnsi="Times New Roman" w:eastAsia="Times New Roman" w:cs="Times New Roman"/>
        </w:rPr>
        <w:t xml:space="preserve"> design with a more intricate rear. The final design is a more stereotypical racecar build with a spoiler to reduce drag. Sketches of these designs </w:t>
      </w:r>
      <w:proofErr w:type="gramStart"/>
      <w:r w:rsidRPr="4BAC78E8">
        <w:rPr>
          <w:rFonts w:ascii="Times New Roman" w:hAnsi="Times New Roman" w:eastAsia="Times New Roman" w:cs="Times New Roman"/>
        </w:rPr>
        <w:t>are shown</w:t>
      </w:r>
      <w:proofErr w:type="gramEnd"/>
      <w:r w:rsidRPr="4BAC78E8">
        <w:rPr>
          <w:rFonts w:ascii="Times New Roman" w:hAnsi="Times New Roman" w:eastAsia="Times New Roman" w:cs="Times New Roman"/>
        </w:rPr>
        <w:t xml:space="preserve"> in </w:t>
      </w:r>
      <w:r w:rsidRPr="4BAC78E8" w:rsidR="2F4D9FCE">
        <w:rPr>
          <w:rFonts w:ascii="Times New Roman" w:hAnsi="Times New Roman" w:eastAsia="Times New Roman" w:cs="Times New Roman"/>
        </w:rPr>
        <w:t>F</w:t>
      </w:r>
      <w:r w:rsidRPr="4BAC78E8">
        <w:rPr>
          <w:rFonts w:ascii="Times New Roman" w:hAnsi="Times New Roman" w:eastAsia="Times New Roman" w:cs="Times New Roman"/>
        </w:rPr>
        <w:t>igure 1.</w:t>
      </w:r>
    </w:p>
    <w:p w:rsidR="00461D43" w:rsidP="4BAC78E8" w:rsidRDefault="00461D43" w14:paraId="708FCBE0" w14:textId="1137CEAE">
      <w:pPr>
        <w:spacing w:line="257" w:lineRule="auto"/>
        <w:rPr>
          <w:rFonts w:ascii="Times New Roman" w:hAnsi="Times New Roman" w:eastAsia="Times New Roman" w:cs="Times New Roman"/>
        </w:rPr>
      </w:pPr>
    </w:p>
    <w:p w:rsidR="5BE000E9" w:rsidP="4BAC78E8" w:rsidRDefault="5BE000E9" w14:paraId="62074829" w14:textId="78716186">
      <w:pPr>
        <w:spacing w:line="257" w:lineRule="auto"/>
        <w:rPr>
          <w:rFonts w:ascii="Times New Roman" w:hAnsi="Times New Roman" w:eastAsia="Times New Roman" w:cs="Times New Roman"/>
        </w:rPr>
      </w:pPr>
      <w:r w:rsidRPr="4BAC78E8">
        <w:rPr>
          <w:rFonts w:ascii="Times New Roman" w:hAnsi="Times New Roman" w:eastAsia="Times New Roman" w:cs="Times New Roman"/>
        </w:rPr>
        <w:t xml:space="preserve"> Back to the Future Concept             Racecar Concept                           Spoiler Concept</w:t>
      </w:r>
    </w:p>
    <w:p w:rsidR="0076117B" w:rsidP="0076117B" w:rsidRDefault="095DEBC2" w14:paraId="4081949D" w14:textId="7B5ADAF5">
      <w:pPr>
        <w:keepNext/>
      </w:pPr>
      <w:r>
        <w:rPr>
          <w:noProof/>
        </w:rPr>
        <w:drawing>
          <wp:inline distT="0" distB="0" distL="0" distR="0" wp14:anchorId="17A7FC7F" wp14:editId="3DC3512C">
            <wp:extent cx="1759889" cy="1097280"/>
            <wp:effectExtent l="12700" t="12700" r="12700" b="12700"/>
            <wp:docPr id="1939765618" name="Picture 19397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765618"/>
                    <pic:cNvPicPr/>
                  </pic:nvPicPr>
                  <pic:blipFill>
                    <a:blip r:embed="rId16">
                      <a:extLst>
                        <a:ext uri="{28A0092B-C50C-407E-A947-70E740481C1C}">
                          <a14:useLocalDpi xmlns:a14="http://schemas.microsoft.com/office/drawing/2010/main" val="0"/>
                        </a:ext>
                      </a:extLst>
                    </a:blip>
                    <a:stretch>
                      <a:fillRect/>
                    </a:stretch>
                  </pic:blipFill>
                  <pic:spPr>
                    <a:xfrm>
                      <a:off x="0" y="0"/>
                      <a:ext cx="1759889" cy="1097280"/>
                    </a:xfrm>
                    <a:prstGeom prst="rect">
                      <a:avLst/>
                    </a:prstGeom>
                    <a:ln w="12700">
                      <a:solidFill>
                        <a:schemeClr val="tx1"/>
                      </a:solidFill>
                      <a:prstDash val="solid"/>
                    </a:ln>
                  </pic:spPr>
                </pic:pic>
              </a:graphicData>
            </a:graphic>
          </wp:inline>
        </w:drawing>
      </w:r>
      <w:r w:rsidR="75614D42">
        <w:rPr>
          <w:noProof/>
        </w:rPr>
        <w:drawing>
          <wp:inline distT="0" distB="0" distL="0" distR="0" wp14:anchorId="7C30FB6A" wp14:editId="05EECC82">
            <wp:extent cx="1854265" cy="1097280"/>
            <wp:effectExtent l="12700" t="12700" r="12700" b="12700"/>
            <wp:docPr id="967879344" name="Picture 96787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879344"/>
                    <pic:cNvPicPr/>
                  </pic:nvPicPr>
                  <pic:blipFill>
                    <a:blip r:embed="rId17">
                      <a:extLst>
                        <a:ext uri="{28A0092B-C50C-407E-A947-70E740481C1C}">
                          <a14:useLocalDpi xmlns:a14="http://schemas.microsoft.com/office/drawing/2010/main" val="0"/>
                        </a:ext>
                      </a:extLst>
                    </a:blip>
                    <a:stretch>
                      <a:fillRect/>
                    </a:stretch>
                  </pic:blipFill>
                  <pic:spPr>
                    <a:xfrm>
                      <a:off x="0" y="0"/>
                      <a:ext cx="1854265" cy="1097280"/>
                    </a:xfrm>
                    <a:prstGeom prst="rect">
                      <a:avLst/>
                    </a:prstGeom>
                    <a:ln w="12700">
                      <a:solidFill>
                        <a:schemeClr val="tx1"/>
                      </a:solidFill>
                      <a:prstDash val="solid"/>
                    </a:ln>
                  </pic:spPr>
                </pic:pic>
              </a:graphicData>
            </a:graphic>
          </wp:inline>
        </w:drawing>
      </w:r>
      <w:r w:rsidR="75614D42">
        <w:rPr>
          <w:noProof/>
        </w:rPr>
        <w:drawing>
          <wp:inline distT="0" distB="0" distL="0" distR="0" wp14:anchorId="30A36C2D" wp14:editId="730A792D">
            <wp:extent cx="2229757" cy="1085132"/>
            <wp:effectExtent l="19050" t="19050" r="18415" b="20320"/>
            <wp:docPr id="1536273172" name="Picture 153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273172"/>
                    <pic:cNvPicPr/>
                  </pic:nvPicPr>
                  <pic:blipFill>
                    <a:blip r:embed="rId18">
                      <a:extLst>
                        <a:ext uri="{28A0092B-C50C-407E-A947-70E740481C1C}">
                          <a14:useLocalDpi xmlns:a14="http://schemas.microsoft.com/office/drawing/2010/main" val="0"/>
                        </a:ext>
                      </a:extLst>
                    </a:blip>
                    <a:stretch>
                      <a:fillRect/>
                    </a:stretch>
                  </pic:blipFill>
                  <pic:spPr>
                    <a:xfrm>
                      <a:off x="0" y="0"/>
                      <a:ext cx="2229757" cy="1085132"/>
                    </a:xfrm>
                    <a:prstGeom prst="rect">
                      <a:avLst/>
                    </a:prstGeom>
                    <a:ln w="12700">
                      <a:solidFill>
                        <a:schemeClr val="tx1"/>
                      </a:solidFill>
                      <a:prstDash val="solid"/>
                    </a:ln>
                  </pic:spPr>
                </pic:pic>
              </a:graphicData>
            </a:graphic>
          </wp:inline>
        </w:drawing>
      </w:r>
    </w:p>
    <w:p w:rsidRPr="0076117B" w:rsidR="79576A0C" w:rsidP="0076117B" w:rsidRDefault="0076117B" w14:paraId="158F0BC3" w14:textId="5C0664B0">
      <w:pPr>
        <w:pStyle w:val="Caption"/>
        <w:jc w:val="center"/>
        <w:rPr>
          <w:rFonts w:ascii="Times New Roman" w:hAnsi="Times New Roman" w:cs="Times New Roman"/>
        </w:rPr>
      </w:pPr>
      <w:bookmarkStart w:name="_Toc188974322" w:id="22"/>
      <w:bookmarkStart w:name="_Toc191588519" w:id="23"/>
      <w:r w:rsidRPr="0076117B">
        <w:rPr>
          <w:rFonts w:ascii="Times New Roman" w:hAnsi="Times New Roman" w:cs="Times New Roman"/>
        </w:rPr>
        <w:t xml:space="preserve">Figure </w:t>
      </w:r>
      <w:r w:rsidRPr="0076117B">
        <w:rPr>
          <w:rFonts w:ascii="Times New Roman" w:hAnsi="Times New Roman" w:cs="Times New Roman"/>
        </w:rPr>
        <w:fldChar w:fldCharType="begin"/>
      </w:r>
      <w:r w:rsidRPr="0076117B">
        <w:rPr>
          <w:rFonts w:ascii="Times New Roman" w:hAnsi="Times New Roman" w:cs="Times New Roman"/>
        </w:rPr>
        <w:instrText xml:space="preserve"> SEQ Figure \* ARABIC </w:instrText>
      </w:r>
      <w:r w:rsidRPr="0076117B">
        <w:rPr>
          <w:rFonts w:ascii="Times New Roman" w:hAnsi="Times New Roman" w:cs="Times New Roman"/>
        </w:rPr>
        <w:fldChar w:fldCharType="separate"/>
      </w:r>
      <w:r w:rsidR="006B15EA">
        <w:rPr>
          <w:rFonts w:ascii="Times New Roman" w:hAnsi="Times New Roman" w:cs="Times New Roman"/>
          <w:noProof/>
        </w:rPr>
        <w:t>1</w:t>
      </w:r>
      <w:r w:rsidRPr="0076117B">
        <w:rPr>
          <w:rFonts w:ascii="Times New Roman" w:hAnsi="Times New Roman" w:cs="Times New Roman"/>
        </w:rPr>
        <w:fldChar w:fldCharType="end"/>
      </w:r>
      <w:r w:rsidRPr="0076117B">
        <w:rPr>
          <w:rFonts w:ascii="Times New Roman" w:hAnsi="Times New Roman" w:cs="Times New Roman"/>
        </w:rPr>
        <w:t>: Polymer Body Subsystem Concept Sketches</w:t>
      </w:r>
      <w:bookmarkEnd w:id="22"/>
      <w:bookmarkEnd w:id="23"/>
    </w:p>
    <w:p w:rsidR="004E5828" w:rsidP="005420D9" w:rsidRDefault="005420D9" w14:paraId="38A41DC3" w14:textId="104A40D7">
      <w:pPr>
        <w:rPr>
          <w:rFonts w:ascii="Times New Roman" w:hAnsi="Times New Roman" w:cs="Times New Roman"/>
        </w:rPr>
      </w:pPr>
      <w:r w:rsidRPr="4BAC78E8">
        <w:rPr>
          <w:rFonts w:ascii="Times New Roman" w:hAnsi="Times New Roman" w:cs="Times New Roman"/>
        </w:rPr>
        <w:t xml:space="preserve">For the head and taillights, the team has entertained </w:t>
      </w:r>
      <w:proofErr w:type="gramStart"/>
      <w:r w:rsidRPr="4BAC78E8">
        <w:rPr>
          <w:rFonts w:ascii="Times New Roman" w:hAnsi="Times New Roman" w:cs="Times New Roman"/>
        </w:rPr>
        <w:t>a few</w:t>
      </w:r>
      <w:proofErr w:type="gramEnd"/>
      <w:r w:rsidRPr="4BAC78E8">
        <w:rPr>
          <w:rFonts w:ascii="Times New Roman" w:hAnsi="Times New Roman" w:cs="Times New Roman"/>
        </w:rPr>
        <w:t xml:space="preserve"> distinct ideas that aim to add some aesthetic features to the truck. Since the lights are </w:t>
      </w:r>
      <w:proofErr w:type="gramStart"/>
      <w:r w:rsidRPr="4BAC78E8">
        <w:rPr>
          <w:rFonts w:ascii="Times New Roman" w:hAnsi="Times New Roman" w:cs="Times New Roman"/>
        </w:rPr>
        <w:t>mainly a</w:t>
      </w:r>
      <w:proofErr w:type="gramEnd"/>
      <w:r w:rsidRPr="4BAC78E8">
        <w:rPr>
          <w:rFonts w:ascii="Times New Roman" w:hAnsi="Times New Roman" w:cs="Times New Roman"/>
        </w:rPr>
        <w:t xml:space="preserve"> cosmetic feature, with a slight effect on the aerodynamics of the truck, these designs were selected and sketched to improve the appearance of the truck while also taking into consideration their aerodynamic properties (Figure 7 and Figure 8). The first design incorporates some school spirit into the design, as both the head and taillights include a section resembling a “T</w:t>
      </w:r>
      <w:proofErr w:type="gramStart"/>
      <w:r w:rsidRPr="4BAC78E8">
        <w:rPr>
          <w:rFonts w:ascii="Times New Roman" w:hAnsi="Times New Roman" w:cs="Times New Roman"/>
        </w:rPr>
        <w:t>”.</w:t>
      </w:r>
      <w:proofErr w:type="gramEnd"/>
      <w:r w:rsidRPr="4BAC78E8">
        <w:rPr>
          <w:rFonts w:ascii="Times New Roman" w:hAnsi="Times New Roman" w:cs="Times New Roman"/>
        </w:rPr>
        <w:t xml:space="preserve"> The second design resembles that of a traditional sports car, with round headlights and a sleek taillight. The third design is a more traditional truck headlight and taillight system, with a box-like appearance.</w:t>
      </w:r>
    </w:p>
    <w:p w:rsidR="004E5828" w:rsidRDefault="004E5828" w14:paraId="0BA64150" w14:textId="77777777">
      <w:pPr>
        <w:rPr>
          <w:rFonts w:ascii="Times New Roman" w:hAnsi="Times New Roman" w:cs="Times New Roman"/>
        </w:rPr>
      </w:pPr>
      <w:r>
        <w:rPr>
          <w:rFonts w:ascii="Times New Roman" w:hAnsi="Times New Roman" w:cs="Times New Roman"/>
        </w:rPr>
        <w:br w:type="page"/>
      </w:r>
    </w:p>
    <w:p w:rsidR="005420D9" w:rsidP="005420D9" w:rsidRDefault="005420D9" w14:paraId="0B169E3B" w14:textId="38733895">
      <w:pPr>
        <w:rPr>
          <w:rFonts w:ascii="Times New Roman" w:hAnsi="Times New Roman" w:cs="Times New Roman"/>
        </w:rPr>
      </w:pPr>
      <w:r w:rsidRPr="4BAC78E8">
        <w:rPr>
          <w:rFonts w:ascii="Times New Roman" w:hAnsi="Times New Roman" w:cs="Times New Roman"/>
        </w:rPr>
        <w:lastRenderedPageBreak/>
        <w:t xml:space="preserve">                       T Concept                                    Eye Concept                  Boot Concept</w:t>
      </w:r>
    </w:p>
    <w:p w:rsidR="00FD12F5" w:rsidP="00FD12F5" w:rsidRDefault="005420D9" w14:paraId="2B0DB65B" w14:textId="77777777">
      <w:pPr>
        <w:keepNext/>
      </w:pPr>
      <w:r>
        <w:rPr>
          <w:noProof/>
        </w:rPr>
        <w:drawing>
          <wp:inline distT="0" distB="0" distL="0" distR="0" wp14:anchorId="73D7C3A2" wp14:editId="08377518">
            <wp:extent cx="2534312" cy="1570226"/>
            <wp:effectExtent l="9525" t="9525" r="9525" b="9525"/>
            <wp:docPr id="1957754385" name="Picture 1957754385" descr="A drawing of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4385" name="Picture 1957754385" descr="A drawing of a shiel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312" cy="1570226"/>
                    </a:xfrm>
                    <a:prstGeom prst="rect">
                      <a:avLst/>
                    </a:prstGeom>
                    <a:ln w="9525">
                      <a:solidFill>
                        <a:schemeClr val="tx1"/>
                      </a:solidFill>
                      <a:prstDash val="solid"/>
                    </a:ln>
                  </pic:spPr>
                </pic:pic>
              </a:graphicData>
            </a:graphic>
          </wp:inline>
        </w:drawing>
      </w:r>
      <w:r>
        <w:rPr>
          <w:noProof/>
        </w:rPr>
        <w:drawing>
          <wp:inline distT="0" distB="0" distL="0" distR="0" wp14:anchorId="3C3DD3F0" wp14:editId="5293CF5E">
            <wp:extent cx="1554830" cy="1562009"/>
            <wp:effectExtent l="9525" t="9525" r="9525" b="9525"/>
            <wp:docPr id="890989255" name="Picture 890989255" descr="A drawing of an eg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9255" name="Picture 890989255" descr="A drawing of an egg&#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4830" cy="1562009"/>
                    </a:xfrm>
                    <a:prstGeom prst="rect">
                      <a:avLst/>
                    </a:prstGeom>
                    <a:ln w="9525">
                      <a:solidFill>
                        <a:schemeClr val="tx1"/>
                      </a:solidFill>
                      <a:prstDash val="solid"/>
                    </a:ln>
                  </pic:spPr>
                </pic:pic>
              </a:graphicData>
            </a:graphic>
          </wp:inline>
        </w:drawing>
      </w:r>
      <w:r>
        <w:rPr>
          <w:noProof/>
        </w:rPr>
        <w:drawing>
          <wp:inline distT="0" distB="0" distL="0" distR="0" wp14:anchorId="17AEA6E7" wp14:editId="0B872517">
            <wp:extent cx="1415340" cy="1570101"/>
            <wp:effectExtent l="9525" t="9525" r="9525" b="9525"/>
            <wp:docPr id="481959460" name="Picture 481959460" descr="A pencil drawing of a piece of 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9460" name="Picture 481959460" descr="A pencil drawing of a piece of woo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415340" cy="1570101"/>
                    </a:xfrm>
                    <a:prstGeom prst="rect">
                      <a:avLst/>
                    </a:prstGeom>
                    <a:ln w="9525">
                      <a:solidFill>
                        <a:schemeClr val="tx1"/>
                      </a:solidFill>
                      <a:prstDash val="solid"/>
                    </a:ln>
                  </pic:spPr>
                </pic:pic>
              </a:graphicData>
            </a:graphic>
          </wp:inline>
        </w:drawing>
      </w:r>
    </w:p>
    <w:p w:rsidRPr="00FD12F5" w:rsidR="00D32500" w:rsidP="00FD12F5" w:rsidRDefault="00FD12F5" w14:paraId="7DC0EF7B" w14:textId="2FCFA791">
      <w:pPr>
        <w:pStyle w:val="Caption"/>
        <w:jc w:val="center"/>
        <w:rPr>
          <w:rFonts w:ascii="Times New Roman" w:hAnsi="Times New Roman" w:cs="Times New Roman"/>
        </w:rPr>
      </w:pPr>
      <w:bookmarkStart w:name="_Toc191588520" w:id="24"/>
      <w:r w:rsidRPr="00FD12F5">
        <w:rPr>
          <w:rFonts w:ascii="Times New Roman" w:hAnsi="Times New Roman" w:cs="Times New Roman"/>
        </w:rPr>
        <w:t xml:space="preserve">Figure </w:t>
      </w:r>
      <w:r w:rsidRPr="00FD12F5">
        <w:rPr>
          <w:rFonts w:ascii="Times New Roman" w:hAnsi="Times New Roman" w:cs="Times New Roman"/>
        </w:rPr>
        <w:fldChar w:fldCharType="begin"/>
      </w:r>
      <w:r w:rsidRPr="00FD12F5">
        <w:rPr>
          <w:rFonts w:ascii="Times New Roman" w:hAnsi="Times New Roman" w:cs="Times New Roman"/>
        </w:rPr>
        <w:instrText xml:space="preserve"> SEQ Figure \* ARABIC </w:instrText>
      </w:r>
      <w:r w:rsidRPr="00FD12F5">
        <w:rPr>
          <w:rFonts w:ascii="Times New Roman" w:hAnsi="Times New Roman" w:cs="Times New Roman"/>
        </w:rPr>
        <w:fldChar w:fldCharType="separate"/>
      </w:r>
      <w:r w:rsidR="006B15EA">
        <w:rPr>
          <w:rFonts w:ascii="Times New Roman" w:hAnsi="Times New Roman" w:cs="Times New Roman"/>
          <w:noProof/>
        </w:rPr>
        <w:t>2</w:t>
      </w:r>
      <w:r w:rsidRPr="00FD12F5">
        <w:rPr>
          <w:rFonts w:ascii="Times New Roman" w:hAnsi="Times New Roman" w:cs="Times New Roman"/>
        </w:rPr>
        <w:fldChar w:fldCharType="end"/>
      </w:r>
      <w:r w:rsidRPr="00FD12F5">
        <w:rPr>
          <w:rFonts w:ascii="Times New Roman" w:hAnsi="Times New Roman" w:cs="Times New Roman"/>
        </w:rPr>
        <w:t>: Headlight Subsystem Concept Sketches</w:t>
      </w:r>
      <w:bookmarkEnd w:id="24"/>
    </w:p>
    <w:p w:rsidRPr="004E5828" w:rsidR="005420D9" w:rsidP="00D32500" w:rsidRDefault="005420D9" w14:paraId="1FCADCF8" w14:textId="2154BAB5">
      <w:pPr>
        <w:pStyle w:val="Caption"/>
        <w:jc w:val="center"/>
        <w:rPr>
          <w:rFonts w:ascii="Times New Roman" w:hAnsi="Times New Roman" w:cs="Times New Roman"/>
        </w:rPr>
      </w:pPr>
    </w:p>
    <w:p w:rsidRPr="00461D43" w:rsidR="005420D9" w:rsidP="005420D9" w:rsidRDefault="005420D9" w14:paraId="448BE43E" w14:textId="77777777">
      <w:pPr>
        <w:rPr>
          <w:rFonts w:ascii="Times New Roman" w:hAnsi="Times New Roman" w:cs="Times New Roman"/>
        </w:rPr>
      </w:pPr>
      <w:r>
        <w:rPr>
          <w:rFonts w:ascii="Times New Roman" w:hAnsi="Times New Roman" w:cs="Times New Roman"/>
          <w:lang w:val="fr-FR"/>
        </w:rPr>
        <w:t xml:space="preserve">    </w:t>
      </w:r>
      <w:r w:rsidRPr="00461D43">
        <w:rPr>
          <w:rFonts w:ascii="Times New Roman" w:hAnsi="Times New Roman" w:cs="Times New Roman"/>
          <w:lang w:val="fr-FR"/>
        </w:rPr>
        <w:t xml:space="preserve">   </w:t>
      </w:r>
      <w:proofErr w:type="spellStart"/>
      <w:r w:rsidRPr="00461D43">
        <w:rPr>
          <w:rFonts w:ascii="Times New Roman" w:hAnsi="Times New Roman" w:cs="Times New Roman"/>
          <w:lang w:val="fr-FR"/>
        </w:rPr>
        <w:t>L</w:t>
      </w:r>
      <w:proofErr w:type="spellEnd"/>
      <w:r w:rsidRPr="00461D43">
        <w:rPr>
          <w:rFonts w:ascii="Times New Roman" w:hAnsi="Times New Roman" w:cs="Times New Roman"/>
          <w:lang w:val="fr-FR"/>
        </w:rPr>
        <w:t xml:space="preserve"> Concept                                            </w:t>
      </w:r>
      <w:proofErr w:type="spellStart"/>
      <w:r w:rsidRPr="00461D43">
        <w:rPr>
          <w:rFonts w:ascii="Times New Roman" w:hAnsi="Times New Roman" w:cs="Times New Roman"/>
          <w:lang w:val="fr-FR"/>
        </w:rPr>
        <w:t>Sleek</w:t>
      </w:r>
      <w:proofErr w:type="spellEnd"/>
      <w:r w:rsidRPr="00461D43">
        <w:rPr>
          <w:rFonts w:ascii="Times New Roman" w:hAnsi="Times New Roman" w:cs="Times New Roman"/>
          <w:lang w:val="fr-FR"/>
        </w:rPr>
        <w:t xml:space="preserve"> Concept                                    Lock Concept</w:t>
      </w:r>
    </w:p>
    <w:p w:rsidR="00FD12F5" w:rsidP="00FD12F5" w:rsidRDefault="005420D9" w14:paraId="01EA3D27" w14:textId="77777777">
      <w:pPr>
        <w:keepNext/>
      </w:pPr>
      <w:r>
        <w:rPr>
          <w:noProof/>
        </w:rPr>
        <w:drawing>
          <wp:inline distT="0" distB="0" distL="0" distR="0" wp14:anchorId="631DA194" wp14:editId="5AA691F6">
            <wp:extent cx="1798864" cy="1195495"/>
            <wp:effectExtent l="9525" t="9525" r="9525" b="9525"/>
            <wp:docPr id="452126120" name="Picture 452126120" descr="A drawing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6120" name="Picture 452126120" descr="A drawing of a bird&#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8864" cy="1195495"/>
                    </a:xfrm>
                    <a:prstGeom prst="rect">
                      <a:avLst/>
                    </a:prstGeom>
                    <a:ln w="9525">
                      <a:solidFill>
                        <a:schemeClr val="tx1"/>
                      </a:solidFill>
                      <a:prstDash val="solid"/>
                    </a:ln>
                  </pic:spPr>
                </pic:pic>
              </a:graphicData>
            </a:graphic>
          </wp:inline>
        </w:drawing>
      </w:r>
      <w:r>
        <w:rPr>
          <w:noProof/>
        </w:rPr>
        <w:drawing>
          <wp:inline distT="0" distB="0" distL="0" distR="0" wp14:anchorId="7DC2808D" wp14:editId="433A6375">
            <wp:extent cx="2780858" cy="1236526"/>
            <wp:effectExtent l="0" t="0" r="0" b="0"/>
            <wp:docPr id="1608754094" name="Picture 1608754094" descr="A drawing of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4094" name="Picture 1608754094" descr="A drawing of a bowl&#10;&#10;AI-generated content may be incorrect."/>
                    <pic:cNvPicPr/>
                  </pic:nvPicPr>
                  <pic:blipFill rotWithShape="1">
                    <a:blip r:embed="rId23" cstate="print">
                      <a:extLst>
                        <a:ext uri="{28A0092B-C50C-407E-A947-70E740481C1C}">
                          <a14:useLocalDpi xmlns:a14="http://schemas.microsoft.com/office/drawing/2010/main" val="0"/>
                        </a:ext>
                      </a:extLst>
                    </a:blip>
                    <a:srcRect l="4309" t="5398" r="3633" b="9859"/>
                    <a:stretch/>
                  </pic:blipFill>
                  <pic:spPr bwMode="auto">
                    <a:xfrm>
                      <a:off x="0" y="0"/>
                      <a:ext cx="2780858" cy="12365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622FA" wp14:editId="40C09E85">
            <wp:extent cx="1126672" cy="1225093"/>
            <wp:effectExtent l="9525" t="9525" r="9525" b="9525"/>
            <wp:docPr id="618208540" name="Picture 618208540" descr="A drawing of a hour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540" name="Picture 618208540" descr="A drawing of a hourglas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26672" cy="1225093"/>
                    </a:xfrm>
                    <a:prstGeom prst="rect">
                      <a:avLst/>
                    </a:prstGeom>
                    <a:ln w="9525">
                      <a:solidFill>
                        <a:schemeClr val="tx1"/>
                      </a:solidFill>
                      <a:prstDash val="solid"/>
                    </a:ln>
                  </pic:spPr>
                </pic:pic>
              </a:graphicData>
            </a:graphic>
          </wp:inline>
        </w:drawing>
      </w:r>
    </w:p>
    <w:p w:rsidRPr="00FD12F5" w:rsidR="005420D9" w:rsidP="00FD12F5" w:rsidRDefault="00FD12F5" w14:paraId="45C009AC" w14:textId="53C2A7BD">
      <w:pPr>
        <w:pStyle w:val="Caption"/>
        <w:jc w:val="center"/>
        <w:rPr>
          <w:rFonts w:ascii="Times New Roman" w:hAnsi="Times New Roman" w:cs="Times New Roman"/>
        </w:rPr>
      </w:pPr>
      <w:bookmarkStart w:name="_Toc191588521" w:id="25"/>
      <w:r w:rsidRPr="00FD12F5">
        <w:rPr>
          <w:rFonts w:ascii="Times New Roman" w:hAnsi="Times New Roman" w:cs="Times New Roman"/>
        </w:rPr>
        <w:t xml:space="preserve">Figure </w:t>
      </w:r>
      <w:r w:rsidRPr="00FD12F5">
        <w:rPr>
          <w:rFonts w:ascii="Times New Roman" w:hAnsi="Times New Roman" w:cs="Times New Roman"/>
        </w:rPr>
        <w:fldChar w:fldCharType="begin"/>
      </w:r>
      <w:r w:rsidRPr="00FD12F5">
        <w:rPr>
          <w:rFonts w:ascii="Times New Roman" w:hAnsi="Times New Roman" w:cs="Times New Roman"/>
        </w:rPr>
        <w:instrText xml:space="preserve"> SEQ Figure \* ARABIC </w:instrText>
      </w:r>
      <w:r w:rsidRPr="00FD12F5">
        <w:rPr>
          <w:rFonts w:ascii="Times New Roman" w:hAnsi="Times New Roman" w:cs="Times New Roman"/>
        </w:rPr>
        <w:fldChar w:fldCharType="separate"/>
      </w:r>
      <w:r w:rsidR="006B15EA">
        <w:rPr>
          <w:rFonts w:ascii="Times New Roman" w:hAnsi="Times New Roman" w:cs="Times New Roman"/>
          <w:noProof/>
        </w:rPr>
        <w:t>3</w:t>
      </w:r>
      <w:r w:rsidRPr="00FD12F5">
        <w:rPr>
          <w:rFonts w:ascii="Times New Roman" w:hAnsi="Times New Roman" w:cs="Times New Roman"/>
        </w:rPr>
        <w:fldChar w:fldCharType="end"/>
      </w:r>
      <w:r w:rsidRPr="00FD12F5">
        <w:rPr>
          <w:rFonts w:ascii="Times New Roman" w:hAnsi="Times New Roman" w:cs="Times New Roman"/>
        </w:rPr>
        <w:t>: Taillight Subsystem Concept Sketches</w:t>
      </w:r>
      <w:bookmarkEnd w:id="25"/>
    </w:p>
    <w:p w:rsidR="005420D9" w:rsidP="00FD12F5" w:rsidRDefault="005420D9" w14:paraId="36E99D4A" w14:textId="216B3002">
      <w:pPr>
        <w:pStyle w:val="Caption"/>
        <w:jc w:val="center"/>
        <w:rPr>
          <w:rFonts w:ascii="Times New Roman" w:hAnsi="Times New Roman" w:eastAsia="Times New Roman" w:cs="Times New Roman"/>
        </w:rPr>
      </w:pPr>
    </w:p>
    <w:p w:rsidRPr="00DE5A32" w:rsidR="00430F68" w:rsidP="4BAC78E8" w:rsidRDefault="0EAC63FB" w14:paraId="192B5E35" w14:textId="34BA7413">
      <w:pPr>
        <w:spacing w:line="257" w:lineRule="auto"/>
        <w:rPr>
          <w:rFonts w:ascii="Times New Roman" w:hAnsi="Times New Roman" w:eastAsia="Times New Roman" w:cs="Times New Roman"/>
        </w:rPr>
      </w:pPr>
      <w:r w:rsidRPr="4BAC78E8">
        <w:rPr>
          <w:rFonts w:ascii="Times New Roman" w:hAnsi="Times New Roman" w:eastAsia="Times New Roman" w:cs="Times New Roman"/>
        </w:rPr>
        <w:t xml:space="preserve">To incorporate some Trine school spirit into the design, the team will 3D-print the Trine logo which will </w:t>
      </w:r>
      <w:proofErr w:type="gramStart"/>
      <w:r w:rsidRPr="4BAC78E8">
        <w:rPr>
          <w:rFonts w:ascii="Times New Roman" w:hAnsi="Times New Roman" w:eastAsia="Times New Roman" w:cs="Times New Roman"/>
        </w:rPr>
        <w:t>likely be</w:t>
      </w:r>
      <w:proofErr w:type="gramEnd"/>
      <w:r w:rsidRPr="4BAC78E8">
        <w:rPr>
          <w:rFonts w:ascii="Times New Roman" w:hAnsi="Times New Roman" w:eastAsia="Times New Roman" w:cs="Times New Roman"/>
        </w:rPr>
        <w:t xml:space="preserve"> placed somewhere on the rear end of the RC Truck to minimize the effect of the part on the truck’s speed. A sketch of the Trine T </w:t>
      </w:r>
      <w:proofErr w:type="gramStart"/>
      <w:r w:rsidRPr="4BAC78E8">
        <w:rPr>
          <w:rFonts w:ascii="Times New Roman" w:hAnsi="Times New Roman" w:eastAsia="Times New Roman" w:cs="Times New Roman"/>
        </w:rPr>
        <w:t>is shown</w:t>
      </w:r>
      <w:proofErr w:type="gramEnd"/>
      <w:r w:rsidRPr="4BAC78E8">
        <w:rPr>
          <w:rFonts w:ascii="Times New Roman" w:hAnsi="Times New Roman" w:eastAsia="Times New Roman" w:cs="Times New Roman"/>
        </w:rPr>
        <w:t xml:space="preserve"> in </w:t>
      </w:r>
      <w:r w:rsidRPr="4BAC78E8" w:rsidR="7A330540">
        <w:rPr>
          <w:rFonts w:ascii="Times New Roman" w:hAnsi="Times New Roman" w:eastAsia="Times New Roman" w:cs="Times New Roman"/>
        </w:rPr>
        <w:t>F</w:t>
      </w:r>
      <w:r w:rsidRPr="4BAC78E8">
        <w:rPr>
          <w:rFonts w:ascii="Times New Roman" w:hAnsi="Times New Roman" w:eastAsia="Times New Roman" w:cs="Times New Roman"/>
        </w:rPr>
        <w:t>igure 2.</w:t>
      </w:r>
    </w:p>
    <w:p w:rsidR="4BAC78E8" w:rsidP="4BAC78E8" w:rsidRDefault="4BAC78E8" w14:paraId="755BCFF2" w14:textId="0A2A9606">
      <w:pPr>
        <w:rPr>
          <w:rFonts w:ascii="Times New Roman" w:hAnsi="Times New Roman" w:eastAsia="Times New Roman" w:cs="Times New Roman"/>
        </w:rPr>
      </w:pPr>
    </w:p>
    <w:p w:rsidR="00FD12F5" w:rsidP="00FD12F5" w:rsidRDefault="0EAC63FB" w14:paraId="77E3EE81" w14:textId="77777777">
      <w:pPr>
        <w:keepNext/>
        <w:jc w:val="center"/>
      </w:pPr>
      <w:r>
        <w:rPr>
          <w:noProof/>
        </w:rPr>
        <w:drawing>
          <wp:inline distT="0" distB="0" distL="0" distR="0" wp14:anchorId="517A2396" wp14:editId="41B129C9">
            <wp:extent cx="2018600" cy="1438768"/>
            <wp:effectExtent l="12700" t="12700" r="12700" b="12700"/>
            <wp:docPr id="1507796389" name="Picture 15077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796389"/>
                    <pic:cNvPicPr/>
                  </pic:nvPicPr>
                  <pic:blipFill>
                    <a:blip r:embed="rId25">
                      <a:extLst>
                        <a:ext uri="{28A0092B-C50C-407E-A947-70E740481C1C}">
                          <a14:useLocalDpi xmlns:a14="http://schemas.microsoft.com/office/drawing/2010/main" val="0"/>
                        </a:ext>
                      </a:extLst>
                    </a:blip>
                    <a:stretch>
                      <a:fillRect/>
                    </a:stretch>
                  </pic:blipFill>
                  <pic:spPr>
                    <a:xfrm>
                      <a:off x="0" y="0"/>
                      <a:ext cx="2018600" cy="1438768"/>
                    </a:xfrm>
                    <a:prstGeom prst="rect">
                      <a:avLst/>
                    </a:prstGeom>
                    <a:ln w="12700">
                      <a:solidFill>
                        <a:schemeClr val="tx1"/>
                      </a:solidFill>
                      <a:prstDash val="solid"/>
                    </a:ln>
                  </pic:spPr>
                </pic:pic>
              </a:graphicData>
            </a:graphic>
          </wp:inline>
        </w:drawing>
      </w:r>
    </w:p>
    <w:p w:rsidRPr="00FD12F5" w:rsidR="0076117B" w:rsidP="00FD12F5" w:rsidRDefault="00FD12F5" w14:paraId="0C1FC9BD" w14:textId="43D707D9">
      <w:pPr>
        <w:pStyle w:val="Caption"/>
        <w:jc w:val="center"/>
        <w:rPr>
          <w:rFonts w:ascii="Times New Roman" w:hAnsi="Times New Roman" w:cs="Times New Roman"/>
        </w:rPr>
      </w:pPr>
      <w:bookmarkStart w:name="_Toc191588522" w:id="26"/>
      <w:r w:rsidRPr="00FD12F5">
        <w:rPr>
          <w:rFonts w:ascii="Times New Roman" w:hAnsi="Times New Roman" w:cs="Times New Roman"/>
        </w:rPr>
        <w:t xml:space="preserve">Figure </w:t>
      </w:r>
      <w:r w:rsidRPr="00FD12F5">
        <w:rPr>
          <w:rFonts w:ascii="Times New Roman" w:hAnsi="Times New Roman" w:cs="Times New Roman"/>
        </w:rPr>
        <w:fldChar w:fldCharType="begin"/>
      </w:r>
      <w:r w:rsidRPr="00FD12F5">
        <w:rPr>
          <w:rFonts w:ascii="Times New Roman" w:hAnsi="Times New Roman" w:cs="Times New Roman"/>
        </w:rPr>
        <w:instrText xml:space="preserve"> SEQ Figure \* ARABIC </w:instrText>
      </w:r>
      <w:r w:rsidRPr="00FD12F5">
        <w:rPr>
          <w:rFonts w:ascii="Times New Roman" w:hAnsi="Times New Roman" w:cs="Times New Roman"/>
        </w:rPr>
        <w:fldChar w:fldCharType="separate"/>
      </w:r>
      <w:r w:rsidR="006B15EA">
        <w:rPr>
          <w:rFonts w:ascii="Times New Roman" w:hAnsi="Times New Roman" w:cs="Times New Roman"/>
          <w:noProof/>
        </w:rPr>
        <w:t>4</w:t>
      </w:r>
      <w:r w:rsidRPr="00FD12F5">
        <w:rPr>
          <w:rFonts w:ascii="Times New Roman" w:hAnsi="Times New Roman" w:cs="Times New Roman"/>
        </w:rPr>
        <w:fldChar w:fldCharType="end"/>
      </w:r>
      <w:r w:rsidRPr="00FD12F5">
        <w:rPr>
          <w:rFonts w:ascii="Times New Roman" w:hAnsi="Times New Roman" w:cs="Times New Roman"/>
        </w:rPr>
        <w:t>: Trine School Spirit Subsystem Concept Sketch</w:t>
      </w:r>
      <w:bookmarkEnd w:id="26"/>
    </w:p>
    <w:p w:rsidR="525038F2" w:rsidP="1668D92B" w:rsidRDefault="525038F2" w14:paraId="1B42C5A1" w14:textId="6F1B0E6F">
      <w:pPr>
        <w:spacing w:line="257" w:lineRule="auto"/>
        <w:rPr>
          <w:rFonts w:ascii="Times New Roman" w:hAnsi="Times New Roman" w:eastAsia="Times New Roman" w:cs="Times New Roman"/>
        </w:rPr>
      </w:pPr>
      <w:r w:rsidRPr="4BAC78E8">
        <w:rPr>
          <w:rFonts w:ascii="Times New Roman" w:hAnsi="Times New Roman" w:eastAsia="Times New Roman" w:cs="Times New Roman"/>
        </w:rPr>
        <w:t xml:space="preserve">For the set of racing tires, the team has narrowed it down to three similar designs. All three are wide and have minimal tread to maximize surface contact. The first design consists of a single tread through the middle of the tire with further treads branching out </w:t>
      </w:r>
      <w:r w:rsidRPr="4BAC78E8" w:rsidR="56B98234">
        <w:rPr>
          <w:rFonts w:ascii="Times New Roman" w:hAnsi="Times New Roman" w:eastAsia="Times New Roman" w:cs="Times New Roman"/>
        </w:rPr>
        <w:t xml:space="preserve">on </w:t>
      </w:r>
      <w:r w:rsidRPr="4BAC78E8">
        <w:rPr>
          <w:rFonts w:ascii="Times New Roman" w:hAnsi="Times New Roman" w:eastAsia="Times New Roman" w:cs="Times New Roman"/>
        </w:rPr>
        <w:t xml:space="preserve">either side. The second </w:t>
      </w:r>
      <w:r w:rsidRPr="4BAC78E8">
        <w:rPr>
          <w:rFonts w:ascii="Times New Roman" w:hAnsi="Times New Roman" w:eastAsia="Times New Roman" w:cs="Times New Roman"/>
        </w:rPr>
        <w:lastRenderedPageBreak/>
        <w:t xml:space="preserve">design has a more intricate tread design with </w:t>
      </w:r>
      <w:proofErr w:type="gramStart"/>
      <w:r w:rsidRPr="4BAC78E8">
        <w:rPr>
          <w:rFonts w:ascii="Times New Roman" w:hAnsi="Times New Roman" w:eastAsia="Times New Roman" w:cs="Times New Roman"/>
        </w:rPr>
        <w:t>several</w:t>
      </w:r>
      <w:proofErr w:type="gramEnd"/>
      <w:r w:rsidRPr="4BAC78E8">
        <w:rPr>
          <w:rFonts w:ascii="Times New Roman" w:hAnsi="Times New Roman" w:eastAsia="Times New Roman" w:cs="Times New Roman"/>
        </w:rPr>
        <w:t xml:space="preserve"> curved lines of varying length</w:t>
      </w:r>
      <w:r w:rsidRPr="4BAC78E8" w:rsidR="076FEE05">
        <w:rPr>
          <w:rFonts w:ascii="Times New Roman" w:hAnsi="Times New Roman" w:eastAsia="Times New Roman" w:cs="Times New Roman"/>
        </w:rPr>
        <w:t>s</w:t>
      </w:r>
      <w:r w:rsidRPr="4BAC78E8">
        <w:rPr>
          <w:rFonts w:ascii="Times New Roman" w:hAnsi="Times New Roman" w:eastAsia="Times New Roman" w:cs="Times New Roman"/>
        </w:rPr>
        <w:t xml:space="preserve"> and a V-shape pattern. The third design has the same single tread through the middle as the first a</w:t>
      </w:r>
      <w:r w:rsidRPr="4BAC78E8" w:rsidR="2FFA7A8D">
        <w:rPr>
          <w:rFonts w:ascii="Times New Roman" w:hAnsi="Times New Roman" w:eastAsia="Times New Roman" w:cs="Times New Roman"/>
        </w:rPr>
        <w:t>nd</w:t>
      </w:r>
      <w:r w:rsidRPr="4BAC78E8">
        <w:rPr>
          <w:rFonts w:ascii="Times New Roman" w:hAnsi="Times New Roman" w:eastAsia="Times New Roman" w:cs="Times New Roman"/>
        </w:rPr>
        <w:t xml:space="preserve"> a four-like shape repeated on each side.</w:t>
      </w:r>
      <w:r w:rsidRPr="4BAC78E8" w:rsidR="3CFBB945">
        <w:rPr>
          <w:rFonts w:ascii="Times New Roman" w:hAnsi="Times New Roman" w:eastAsia="Times New Roman" w:cs="Times New Roman"/>
        </w:rPr>
        <w:t xml:space="preserve"> Sketches of these designs </w:t>
      </w:r>
      <w:proofErr w:type="gramStart"/>
      <w:r w:rsidRPr="4BAC78E8" w:rsidR="3CFBB945">
        <w:rPr>
          <w:rFonts w:ascii="Times New Roman" w:hAnsi="Times New Roman" w:eastAsia="Times New Roman" w:cs="Times New Roman"/>
        </w:rPr>
        <w:t>are shown</w:t>
      </w:r>
      <w:proofErr w:type="gramEnd"/>
      <w:r w:rsidRPr="4BAC78E8" w:rsidR="3CFBB945">
        <w:rPr>
          <w:rFonts w:ascii="Times New Roman" w:hAnsi="Times New Roman" w:eastAsia="Times New Roman" w:cs="Times New Roman"/>
        </w:rPr>
        <w:t xml:space="preserve"> in </w:t>
      </w:r>
      <w:r w:rsidRPr="4BAC78E8" w:rsidR="110F6581">
        <w:rPr>
          <w:rFonts w:ascii="Times New Roman" w:hAnsi="Times New Roman" w:eastAsia="Times New Roman" w:cs="Times New Roman"/>
        </w:rPr>
        <w:t>F</w:t>
      </w:r>
      <w:r w:rsidRPr="4BAC78E8" w:rsidR="3CFBB945">
        <w:rPr>
          <w:rFonts w:ascii="Times New Roman" w:hAnsi="Times New Roman" w:eastAsia="Times New Roman" w:cs="Times New Roman"/>
        </w:rPr>
        <w:t>igure 3.</w:t>
      </w:r>
    </w:p>
    <w:p w:rsidR="4BAC78E8" w:rsidP="4BAC78E8" w:rsidRDefault="4BAC78E8" w14:paraId="24B1E854" w14:textId="037A9355">
      <w:pPr>
        <w:spacing w:line="257" w:lineRule="auto"/>
        <w:rPr>
          <w:rFonts w:ascii="Times New Roman" w:hAnsi="Times New Roman" w:eastAsia="Times New Roman" w:cs="Times New Roman"/>
        </w:rPr>
      </w:pPr>
    </w:p>
    <w:p w:rsidR="7B50CA22" w:rsidP="4BAC78E8" w:rsidRDefault="7B50CA22" w14:paraId="08BAF1C0" w14:textId="3CE6F254">
      <w:pPr>
        <w:spacing w:line="257" w:lineRule="auto"/>
        <w:rPr>
          <w:rFonts w:ascii="Times New Roman" w:hAnsi="Times New Roman" w:eastAsia="Times New Roman" w:cs="Times New Roman"/>
        </w:rPr>
      </w:pPr>
      <w:r w:rsidRPr="4BAC78E8">
        <w:rPr>
          <w:rFonts w:ascii="Times New Roman" w:hAnsi="Times New Roman" w:eastAsia="Times New Roman" w:cs="Times New Roman"/>
        </w:rPr>
        <w:t xml:space="preserve">                           Spiderweb Concept         Antler Concept                U Concept </w:t>
      </w:r>
    </w:p>
    <w:p w:rsidR="00FD12F5" w:rsidP="00FD12F5" w:rsidRDefault="7995DCE3" w14:paraId="0426AE5D" w14:textId="77777777">
      <w:pPr>
        <w:keepNext/>
        <w:spacing w:line="257" w:lineRule="auto"/>
        <w:jc w:val="center"/>
      </w:pPr>
      <w:r>
        <w:rPr>
          <w:noProof/>
        </w:rPr>
        <w:drawing>
          <wp:inline distT="0" distB="0" distL="0" distR="0" wp14:anchorId="5D06619B" wp14:editId="33D9E06A">
            <wp:extent cx="1499521" cy="1371600"/>
            <wp:effectExtent l="12700" t="12700" r="12700" b="12700"/>
            <wp:docPr id="1027053247" name="Picture 102705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053247"/>
                    <pic:cNvPicPr/>
                  </pic:nvPicPr>
                  <pic:blipFill>
                    <a:blip r:embed="rId26">
                      <a:extLst>
                        <a:ext uri="{28A0092B-C50C-407E-A947-70E740481C1C}">
                          <a14:useLocalDpi xmlns:a14="http://schemas.microsoft.com/office/drawing/2010/main" val="0"/>
                        </a:ext>
                      </a:extLst>
                    </a:blip>
                    <a:stretch>
                      <a:fillRect/>
                    </a:stretch>
                  </pic:blipFill>
                  <pic:spPr>
                    <a:xfrm>
                      <a:off x="0" y="0"/>
                      <a:ext cx="1499521" cy="1371600"/>
                    </a:xfrm>
                    <a:prstGeom prst="rect">
                      <a:avLst/>
                    </a:prstGeom>
                    <a:ln w="12700">
                      <a:solidFill>
                        <a:schemeClr val="tx1"/>
                      </a:solidFill>
                      <a:prstDash val="solid"/>
                    </a:ln>
                  </pic:spPr>
                </pic:pic>
              </a:graphicData>
            </a:graphic>
          </wp:inline>
        </w:drawing>
      </w:r>
      <w:r w:rsidR="525038F2">
        <w:rPr>
          <w:noProof/>
        </w:rPr>
        <w:drawing>
          <wp:inline distT="0" distB="0" distL="0" distR="0" wp14:anchorId="5B59E3CC" wp14:editId="41D1BBBE">
            <wp:extent cx="1399735" cy="1371600"/>
            <wp:effectExtent l="12700" t="12700" r="12700" b="12700"/>
            <wp:docPr id="1940240163" name="Picture 194024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240163"/>
                    <pic:cNvPicPr/>
                  </pic:nvPicPr>
                  <pic:blipFill>
                    <a:blip r:embed="rId27">
                      <a:extLst>
                        <a:ext uri="{28A0092B-C50C-407E-A947-70E740481C1C}">
                          <a14:useLocalDpi xmlns:a14="http://schemas.microsoft.com/office/drawing/2010/main" val="0"/>
                        </a:ext>
                      </a:extLst>
                    </a:blip>
                    <a:stretch>
                      <a:fillRect/>
                    </a:stretch>
                  </pic:blipFill>
                  <pic:spPr>
                    <a:xfrm>
                      <a:off x="0" y="0"/>
                      <a:ext cx="1399735" cy="1371600"/>
                    </a:xfrm>
                    <a:prstGeom prst="rect">
                      <a:avLst/>
                    </a:prstGeom>
                    <a:ln w="12700">
                      <a:solidFill>
                        <a:schemeClr val="tx1"/>
                      </a:solidFill>
                      <a:prstDash val="solid"/>
                    </a:ln>
                  </pic:spPr>
                </pic:pic>
              </a:graphicData>
            </a:graphic>
          </wp:inline>
        </w:drawing>
      </w:r>
      <w:r w:rsidR="525038F2">
        <w:rPr>
          <w:noProof/>
        </w:rPr>
        <w:drawing>
          <wp:inline distT="0" distB="0" distL="0" distR="0" wp14:anchorId="5C3EA136" wp14:editId="31319FC8">
            <wp:extent cx="1308970" cy="1371600"/>
            <wp:effectExtent l="12700" t="12700" r="12700" b="12700"/>
            <wp:docPr id="1703389699" name="Picture 170338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389699"/>
                    <pic:cNvPicPr/>
                  </pic:nvPicPr>
                  <pic:blipFill>
                    <a:blip r:embed="rId28">
                      <a:extLst>
                        <a:ext uri="{28A0092B-C50C-407E-A947-70E740481C1C}">
                          <a14:useLocalDpi xmlns:a14="http://schemas.microsoft.com/office/drawing/2010/main" val="0"/>
                        </a:ext>
                      </a:extLst>
                    </a:blip>
                    <a:stretch>
                      <a:fillRect/>
                    </a:stretch>
                  </pic:blipFill>
                  <pic:spPr>
                    <a:xfrm>
                      <a:off x="0" y="0"/>
                      <a:ext cx="1308970" cy="1371600"/>
                    </a:xfrm>
                    <a:prstGeom prst="rect">
                      <a:avLst/>
                    </a:prstGeom>
                    <a:ln w="12700">
                      <a:solidFill>
                        <a:schemeClr val="tx1"/>
                      </a:solidFill>
                      <a:prstDash val="solid"/>
                    </a:ln>
                  </pic:spPr>
                </pic:pic>
              </a:graphicData>
            </a:graphic>
          </wp:inline>
        </w:drawing>
      </w:r>
    </w:p>
    <w:p w:rsidRPr="00FD12F5" w:rsidR="002769E6" w:rsidP="00FD12F5" w:rsidRDefault="00FD12F5" w14:paraId="4541C094" w14:textId="33805CA0">
      <w:pPr>
        <w:pStyle w:val="Caption"/>
        <w:jc w:val="center"/>
        <w:rPr>
          <w:rFonts w:ascii="Times New Roman" w:hAnsi="Times New Roman" w:cs="Times New Roman"/>
        </w:rPr>
      </w:pPr>
      <w:bookmarkStart w:name="_Toc191588523" w:id="27"/>
      <w:r w:rsidRPr="00FD12F5">
        <w:rPr>
          <w:rFonts w:ascii="Times New Roman" w:hAnsi="Times New Roman" w:cs="Times New Roman"/>
        </w:rPr>
        <w:t xml:space="preserve">Figure </w:t>
      </w:r>
      <w:r w:rsidRPr="00FD12F5">
        <w:rPr>
          <w:rFonts w:ascii="Times New Roman" w:hAnsi="Times New Roman" w:cs="Times New Roman"/>
        </w:rPr>
        <w:fldChar w:fldCharType="begin"/>
      </w:r>
      <w:r w:rsidRPr="00FD12F5">
        <w:rPr>
          <w:rFonts w:ascii="Times New Roman" w:hAnsi="Times New Roman" w:cs="Times New Roman"/>
        </w:rPr>
        <w:instrText xml:space="preserve"> SEQ Figure \* ARABIC </w:instrText>
      </w:r>
      <w:r w:rsidRPr="00FD12F5">
        <w:rPr>
          <w:rFonts w:ascii="Times New Roman" w:hAnsi="Times New Roman" w:cs="Times New Roman"/>
        </w:rPr>
        <w:fldChar w:fldCharType="separate"/>
      </w:r>
      <w:r w:rsidR="006B15EA">
        <w:rPr>
          <w:rFonts w:ascii="Times New Roman" w:hAnsi="Times New Roman" w:cs="Times New Roman"/>
          <w:noProof/>
        </w:rPr>
        <w:t>5</w:t>
      </w:r>
      <w:r w:rsidRPr="00FD12F5">
        <w:rPr>
          <w:rFonts w:ascii="Times New Roman" w:hAnsi="Times New Roman" w:cs="Times New Roman"/>
        </w:rPr>
        <w:fldChar w:fldCharType="end"/>
      </w:r>
      <w:r w:rsidRPr="00FD12F5">
        <w:rPr>
          <w:rFonts w:ascii="Times New Roman" w:hAnsi="Times New Roman" w:cs="Times New Roman"/>
        </w:rPr>
        <w:t>: Racing Tire Subsystem Concept Sketches</w:t>
      </w:r>
      <w:bookmarkEnd w:id="27"/>
    </w:p>
    <w:p w:rsidRPr="00FD12F5" w:rsidR="00FD12F5" w:rsidP="00FD12F5" w:rsidRDefault="00FD12F5" w14:paraId="008FD292" w14:textId="77777777"/>
    <w:p w:rsidR="4BAC78E8" w:rsidP="4BAC78E8" w:rsidRDefault="00183192" w14:paraId="3A2E6A1F" w14:textId="3E8BA39E">
      <w:pPr>
        <w:rPr>
          <w:rFonts w:ascii="Times New Roman" w:hAnsi="Times New Roman" w:cs="Times New Roman"/>
        </w:rPr>
      </w:pPr>
      <w:r w:rsidRPr="4BAC78E8">
        <w:rPr>
          <w:rFonts w:ascii="Times New Roman" w:hAnsi="Times New Roman" w:cs="Times New Roman"/>
        </w:rPr>
        <w:t xml:space="preserve">For the set of towing tires, the team has selected three similar designs, each with </w:t>
      </w:r>
      <w:proofErr w:type="gramStart"/>
      <w:r w:rsidRPr="4BAC78E8" w:rsidR="00781370">
        <w:rPr>
          <w:rFonts w:ascii="Times New Roman" w:hAnsi="Times New Roman" w:cs="Times New Roman"/>
        </w:rPr>
        <w:t>some</w:t>
      </w:r>
      <w:proofErr w:type="gramEnd"/>
      <w:r w:rsidRPr="4BAC78E8" w:rsidR="00781370">
        <w:rPr>
          <w:rFonts w:ascii="Times New Roman" w:hAnsi="Times New Roman" w:cs="Times New Roman"/>
        </w:rPr>
        <w:t xml:space="preserve"> distinct different qualities that make them optimal for towing. They aim to increase friction </w:t>
      </w:r>
      <w:r w:rsidRPr="4BAC78E8" w:rsidR="00F3791F">
        <w:rPr>
          <w:rFonts w:ascii="Times New Roman" w:hAnsi="Times New Roman" w:cs="Times New Roman"/>
        </w:rPr>
        <w:t xml:space="preserve">to allow the truck to have better traction on the ground. </w:t>
      </w:r>
      <w:r w:rsidRPr="4BAC78E8" w:rsidR="00206152">
        <w:rPr>
          <w:rFonts w:ascii="Times New Roman" w:hAnsi="Times New Roman" w:cs="Times New Roman"/>
        </w:rPr>
        <w:t>The first design</w:t>
      </w:r>
      <w:r w:rsidRPr="4BAC78E8" w:rsidR="0025724E">
        <w:rPr>
          <w:rFonts w:ascii="Times New Roman" w:hAnsi="Times New Roman" w:cs="Times New Roman"/>
        </w:rPr>
        <w:t xml:space="preserve"> is </w:t>
      </w:r>
      <w:r w:rsidRPr="4BAC78E8" w:rsidR="005308AC">
        <w:rPr>
          <w:rFonts w:ascii="Times New Roman" w:hAnsi="Times New Roman" w:cs="Times New Roman"/>
        </w:rPr>
        <w:t>an all-terrain style tire</w:t>
      </w:r>
      <w:r w:rsidRPr="4BAC78E8" w:rsidR="004E4E6F">
        <w:rPr>
          <w:rFonts w:ascii="Times New Roman" w:hAnsi="Times New Roman" w:cs="Times New Roman"/>
        </w:rPr>
        <w:t xml:space="preserve">, which could allow for good traction and towing capabilities on the different surfaces that the truck will encounter. The second </w:t>
      </w:r>
      <w:r w:rsidRPr="4BAC78E8" w:rsidR="000C7F0D">
        <w:rPr>
          <w:rFonts w:ascii="Times New Roman" w:hAnsi="Times New Roman" w:cs="Times New Roman"/>
        </w:rPr>
        <w:t xml:space="preserve">emulates a </w:t>
      </w:r>
      <w:r w:rsidRPr="4BAC78E8" w:rsidR="003122AF">
        <w:rPr>
          <w:rFonts w:ascii="Times New Roman" w:hAnsi="Times New Roman" w:cs="Times New Roman"/>
        </w:rPr>
        <w:t xml:space="preserve">tire that would </w:t>
      </w:r>
      <w:proofErr w:type="gramStart"/>
      <w:r w:rsidRPr="4BAC78E8" w:rsidR="003122AF">
        <w:rPr>
          <w:rFonts w:ascii="Times New Roman" w:hAnsi="Times New Roman" w:cs="Times New Roman"/>
        </w:rPr>
        <w:t>be found</w:t>
      </w:r>
      <w:proofErr w:type="gramEnd"/>
      <w:r w:rsidRPr="4BAC78E8" w:rsidR="003122AF">
        <w:rPr>
          <w:rFonts w:ascii="Times New Roman" w:hAnsi="Times New Roman" w:cs="Times New Roman"/>
        </w:rPr>
        <w:t xml:space="preserve"> on a tractor or other pieces of heavy machinery</w:t>
      </w:r>
      <w:r w:rsidRPr="4BAC78E8" w:rsidR="00BE2DA2">
        <w:rPr>
          <w:rFonts w:ascii="Times New Roman" w:hAnsi="Times New Roman" w:cs="Times New Roman"/>
        </w:rPr>
        <w:t xml:space="preserve">, which are often designed to carry heavy objects. The third </w:t>
      </w:r>
      <w:r w:rsidRPr="4BAC78E8" w:rsidR="0033034D">
        <w:rPr>
          <w:rFonts w:ascii="Times New Roman" w:hAnsi="Times New Roman" w:cs="Times New Roman"/>
        </w:rPr>
        <w:t xml:space="preserve">is a more traditional all-weather tire with a more aggressive tread pattern, which </w:t>
      </w:r>
      <w:r w:rsidRPr="4BAC78E8" w:rsidR="001C2EC3">
        <w:rPr>
          <w:rFonts w:ascii="Times New Roman" w:hAnsi="Times New Roman" w:cs="Times New Roman"/>
        </w:rPr>
        <w:t>would allow the truck to have good traction while also no</w:t>
      </w:r>
      <w:r w:rsidRPr="4BAC78E8" w:rsidR="003E055B">
        <w:rPr>
          <w:rFonts w:ascii="Times New Roman" w:hAnsi="Times New Roman" w:cs="Times New Roman"/>
        </w:rPr>
        <w:t xml:space="preserve">t limiting its maneuverability. It is important to note that, for both the towing and racing tires, the amount of air </w:t>
      </w:r>
      <w:r w:rsidRPr="4BAC78E8" w:rsidR="00CE480F">
        <w:rPr>
          <w:rFonts w:ascii="Times New Roman" w:hAnsi="Times New Roman" w:cs="Times New Roman"/>
        </w:rPr>
        <w:t xml:space="preserve">in the tires, and the stiffness of the material used, will play </w:t>
      </w:r>
      <w:proofErr w:type="gramStart"/>
      <w:r w:rsidRPr="4BAC78E8" w:rsidR="00CE480F">
        <w:rPr>
          <w:rFonts w:ascii="Times New Roman" w:hAnsi="Times New Roman" w:cs="Times New Roman"/>
        </w:rPr>
        <w:t>a large role</w:t>
      </w:r>
      <w:proofErr w:type="gramEnd"/>
      <w:r w:rsidRPr="4BAC78E8" w:rsidR="00CE480F">
        <w:rPr>
          <w:rFonts w:ascii="Times New Roman" w:hAnsi="Times New Roman" w:cs="Times New Roman"/>
        </w:rPr>
        <w:t xml:space="preserve"> in the performance of the tire in both the towing and racing </w:t>
      </w:r>
      <w:r w:rsidRPr="4BAC78E8" w:rsidR="0023643D">
        <w:rPr>
          <w:rFonts w:ascii="Times New Roman" w:hAnsi="Times New Roman" w:cs="Times New Roman"/>
        </w:rPr>
        <w:t xml:space="preserve">tasks. </w:t>
      </w:r>
    </w:p>
    <w:p w:rsidRPr="00461D43" w:rsidR="00D928A7" w:rsidP="00D928A7" w:rsidRDefault="25A45CE4" w14:paraId="78AFADF1" w14:textId="10E79C2D">
      <w:pPr>
        <w:rPr>
          <w:rFonts w:ascii="Times New Roman" w:hAnsi="Times New Roman" w:cs="Times New Roman"/>
        </w:rPr>
      </w:pPr>
      <w:r w:rsidRPr="00461D43">
        <w:rPr>
          <w:rFonts w:ascii="Times New Roman" w:hAnsi="Times New Roman" w:cs="Times New Roman"/>
        </w:rPr>
        <w:t xml:space="preserve">                      Puzzle Concept                    Deep Concept                   Parallelogram Concept</w:t>
      </w:r>
    </w:p>
    <w:p w:rsidR="00D928A7" w:rsidP="4BAC78E8" w:rsidRDefault="00D928A7" w14:paraId="7E28997B" w14:textId="6A96A01C">
      <w:pPr>
        <w:keepNext/>
        <w:jc w:val="center"/>
      </w:pPr>
      <w:bookmarkStart w:name="_Toc188974324" w:id="28"/>
      <w:r>
        <w:rPr>
          <w:noProof/>
        </w:rPr>
        <w:drawing>
          <wp:inline distT="0" distB="0" distL="0" distR="0" wp14:anchorId="2CFC612D" wp14:editId="1EA4D1E7">
            <wp:extent cx="1599996" cy="1749496"/>
            <wp:effectExtent l="9525" t="9525" r="9525" b="9525"/>
            <wp:docPr id="838348686" name="Picture 838348686"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3486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9996" cy="1749496"/>
                    </a:xfrm>
                    <a:prstGeom prst="rect">
                      <a:avLst/>
                    </a:prstGeom>
                    <a:ln w="9525">
                      <a:solidFill>
                        <a:schemeClr val="tx2"/>
                      </a:solidFill>
                      <a:prstDash val="solid"/>
                    </a:ln>
                  </pic:spPr>
                </pic:pic>
              </a:graphicData>
            </a:graphic>
          </wp:inline>
        </w:drawing>
      </w:r>
      <w:r>
        <w:rPr>
          <w:noProof/>
        </w:rPr>
        <w:drawing>
          <wp:inline distT="0" distB="0" distL="0" distR="0" wp14:anchorId="5B8DA661" wp14:editId="65351DD0">
            <wp:extent cx="1644385" cy="1748790"/>
            <wp:effectExtent l="9525" t="9525" r="9525" b="9525"/>
            <wp:docPr id="1281746382" name="Picture 1281746382"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746382"/>
                    <pic:cNvPicPr/>
                  </pic:nvPicPr>
                  <pic:blipFill>
                    <a:blip r:embed="rId30">
                      <a:extLst>
                        <a:ext uri="{28A0092B-C50C-407E-A947-70E740481C1C}">
                          <a14:useLocalDpi xmlns:a14="http://schemas.microsoft.com/office/drawing/2010/main" val="0"/>
                        </a:ext>
                      </a:extLst>
                    </a:blip>
                    <a:stretch>
                      <a:fillRect/>
                    </a:stretch>
                  </pic:blipFill>
                  <pic:spPr>
                    <a:xfrm>
                      <a:off x="0" y="0"/>
                      <a:ext cx="1644385" cy="1748790"/>
                    </a:xfrm>
                    <a:prstGeom prst="rect">
                      <a:avLst/>
                    </a:prstGeom>
                    <a:ln w="9525">
                      <a:solidFill>
                        <a:schemeClr val="tx2"/>
                      </a:solidFill>
                      <a:prstDash val="solid"/>
                    </a:ln>
                  </pic:spPr>
                </pic:pic>
              </a:graphicData>
            </a:graphic>
          </wp:inline>
        </w:drawing>
      </w:r>
      <w:r>
        <w:rPr>
          <w:noProof/>
        </w:rPr>
        <w:drawing>
          <wp:inline distT="0" distB="0" distL="0" distR="0" wp14:anchorId="5717DFCE" wp14:editId="2D9DED49">
            <wp:extent cx="1970314" cy="1756431"/>
            <wp:effectExtent l="9525" t="9525" r="9525" b="9525"/>
            <wp:docPr id="1681188928" name="Picture 1681188928"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1889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0314" cy="1756431"/>
                    </a:xfrm>
                    <a:prstGeom prst="rect">
                      <a:avLst/>
                    </a:prstGeom>
                    <a:ln w="9525">
                      <a:solidFill>
                        <a:schemeClr val="tx2"/>
                      </a:solidFill>
                      <a:prstDash val="solid"/>
                    </a:ln>
                  </pic:spPr>
                </pic:pic>
              </a:graphicData>
            </a:graphic>
          </wp:inline>
        </w:drawing>
      </w:r>
    </w:p>
    <w:p w:rsidRPr="00D928A7" w:rsidR="00D928A7" w:rsidP="00D928A7" w:rsidRDefault="00D928A7" w14:paraId="59958B96" w14:textId="7A6DEA29">
      <w:pPr>
        <w:pStyle w:val="Caption"/>
        <w:jc w:val="center"/>
        <w:rPr>
          <w:rFonts w:ascii="Times New Roman" w:hAnsi="Times New Roman" w:cs="Times New Roman"/>
        </w:rPr>
      </w:pPr>
      <w:bookmarkStart w:name="_Toc191588524" w:id="29"/>
      <w:r w:rsidRPr="00D928A7">
        <w:rPr>
          <w:rFonts w:ascii="Times New Roman" w:hAnsi="Times New Roman" w:cs="Times New Roman"/>
        </w:rPr>
        <w:t xml:space="preserve">Figure </w:t>
      </w:r>
      <w:r w:rsidRPr="00D928A7">
        <w:rPr>
          <w:rFonts w:ascii="Times New Roman" w:hAnsi="Times New Roman" w:cs="Times New Roman"/>
        </w:rPr>
        <w:fldChar w:fldCharType="begin"/>
      </w:r>
      <w:r w:rsidRPr="00D928A7">
        <w:rPr>
          <w:rFonts w:ascii="Times New Roman" w:hAnsi="Times New Roman" w:cs="Times New Roman"/>
        </w:rPr>
        <w:instrText xml:space="preserve"> SEQ Figure \* ARABIC </w:instrText>
      </w:r>
      <w:r w:rsidRPr="00D928A7">
        <w:rPr>
          <w:rFonts w:ascii="Times New Roman" w:hAnsi="Times New Roman" w:cs="Times New Roman"/>
        </w:rPr>
        <w:fldChar w:fldCharType="separate"/>
      </w:r>
      <w:r w:rsidR="006B15EA">
        <w:rPr>
          <w:rFonts w:ascii="Times New Roman" w:hAnsi="Times New Roman" w:cs="Times New Roman"/>
          <w:noProof/>
        </w:rPr>
        <w:t>6</w:t>
      </w:r>
      <w:r w:rsidRPr="00D928A7">
        <w:rPr>
          <w:rFonts w:ascii="Times New Roman" w:hAnsi="Times New Roman" w:cs="Times New Roman"/>
        </w:rPr>
        <w:fldChar w:fldCharType="end"/>
      </w:r>
      <w:r w:rsidRPr="00D928A7">
        <w:rPr>
          <w:rFonts w:ascii="Times New Roman" w:hAnsi="Times New Roman" w:cs="Times New Roman"/>
        </w:rPr>
        <w:t>: Towing Tires Subsystem Concept Sketches</w:t>
      </w:r>
      <w:bookmarkEnd w:id="29"/>
    </w:p>
    <w:bookmarkEnd w:id="28"/>
    <w:p w:rsidR="4BAC78E8" w:rsidP="4BAC78E8" w:rsidRDefault="00164BAE" w14:paraId="61189081" w14:textId="466ECC5B">
      <w:pPr>
        <w:rPr>
          <w:rFonts w:ascii="Times New Roman" w:hAnsi="Times New Roman" w:cs="Times New Roman"/>
        </w:rPr>
      </w:pPr>
      <w:r w:rsidRPr="4BAC78E8">
        <w:rPr>
          <w:rFonts w:ascii="Times New Roman" w:hAnsi="Times New Roman" w:cs="Times New Roman"/>
        </w:rPr>
        <w:lastRenderedPageBreak/>
        <w:t xml:space="preserve">For the set of bumpers, the team </w:t>
      </w:r>
      <w:r w:rsidRPr="4BAC78E8" w:rsidR="657B3287">
        <w:rPr>
          <w:rFonts w:ascii="Times New Roman" w:hAnsi="Times New Roman" w:cs="Times New Roman"/>
        </w:rPr>
        <w:t>sketched</w:t>
      </w:r>
      <w:r w:rsidRPr="4BAC78E8">
        <w:rPr>
          <w:rFonts w:ascii="Times New Roman" w:hAnsi="Times New Roman" w:cs="Times New Roman"/>
        </w:rPr>
        <w:t xml:space="preserve"> </w:t>
      </w:r>
      <w:r w:rsidRPr="4BAC78E8" w:rsidR="6980ED61">
        <w:rPr>
          <w:rFonts w:ascii="Times New Roman" w:hAnsi="Times New Roman" w:cs="Times New Roman"/>
        </w:rPr>
        <w:t xml:space="preserve">three </w:t>
      </w:r>
      <w:r w:rsidRPr="4BAC78E8">
        <w:rPr>
          <w:rFonts w:ascii="Times New Roman" w:hAnsi="Times New Roman" w:cs="Times New Roman"/>
        </w:rPr>
        <w:t>designs</w:t>
      </w:r>
      <w:r w:rsidRPr="4BAC78E8" w:rsidR="72C71CC5">
        <w:rPr>
          <w:rFonts w:ascii="Times New Roman" w:hAnsi="Times New Roman" w:cs="Times New Roman"/>
        </w:rPr>
        <w:t xml:space="preserve"> (Figure 5)</w:t>
      </w:r>
      <w:r w:rsidRPr="4BAC78E8">
        <w:rPr>
          <w:rFonts w:ascii="Times New Roman" w:hAnsi="Times New Roman" w:cs="Times New Roman"/>
        </w:rPr>
        <w:t xml:space="preserve">. The first design is a simple, flat aluminum bumper that is easy to manufacture. The second design is </w:t>
      </w:r>
      <w:r w:rsidRPr="4BAC78E8" w:rsidR="00C81538">
        <w:rPr>
          <w:rFonts w:ascii="Times New Roman" w:hAnsi="Times New Roman" w:cs="Times New Roman"/>
        </w:rPr>
        <w:t>like</w:t>
      </w:r>
      <w:r w:rsidRPr="4BAC78E8">
        <w:rPr>
          <w:rFonts w:ascii="Times New Roman" w:hAnsi="Times New Roman" w:cs="Times New Roman"/>
        </w:rPr>
        <w:t xml:space="preserve"> the first but </w:t>
      </w:r>
      <w:proofErr w:type="gramStart"/>
      <w:r w:rsidRPr="4BAC78E8">
        <w:rPr>
          <w:rFonts w:ascii="Times New Roman" w:hAnsi="Times New Roman" w:cs="Times New Roman"/>
        </w:rPr>
        <w:t>is curved</w:t>
      </w:r>
      <w:proofErr w:type="gramEnd"/>
      <w:r w:rsidRPr="4BAC78E8">
        <w:rPr>
          <w:rFonts w:ascii="Times New Roman" w:hAnsi="Times New Roman" w:cs="Times New Roman"/>
        </w:rPr>
        <w:t xml:space="preserve"> to be slightly more aerodynamic and more aesthetically pleasing. The third design is a curved skeletonized bumper that trades energy absorption and protection for weight. For the hitches</w:t>
      </w:r>
      <w:r w:rsidRPr="4BAC78E8" w:rsidR="3C44843E">
        <w:rPr>
          <w:rFonts w:ascii="Times New Roman" w:hAnsi="Times New Roman" w:cs="Times New Roman"/>
        </w:rPr>
        <w:t>,</w:t>
      </w:r>
      <w:r w:rsidRPr="4BAC78E8">
        <w:rPr>
          <w:rFonts w:ascii="Times New Roman" w:hAnsi="Times New Roman" w:cs="Times New Roman"/>
        </w:rPr>
        <w:t xml:space="preserve"> the team selected </w:t>
      </w:r>
      <w:r w:rsidRPr="4BAC78E8" w:rsidR="13ACE650">
        <w:rPr>
          <w:rFonts w:ascii="Times New Roman" w:hAnsi="Times New Roman" w:cs="Times New Roman"/>
        </w:rPr>
        <w:t xml:space="preserve">three </w:t>
      </w:r>
      <w:r w:rsidRPr="4BAC78E8">
        <w:rPr>
          <w:rFonts w:ascii="Times New Roman" w:hAnsi="Times New Roman" w:cs="Times New Roman"/>
        </w:rPr>
        <w:t xml:space="preserve">designs, the first being a standard ball hitch. The second design is a hook hitch that contains no moving parts and is simple to manufacture. </w:t>
      </w:r>
      <w:r w:rsidRPr="620A5A9C">
        <w:rPr>
          <w:rFonts w:ascii="Times New Roman" w:hAnsi="Times New Roman" w:cs="Times New Roman"/>
        </w:rPr>
        <w:t xml:space="preserve">The third design </w:t>
      </w:r>
      <w:r w:rsidRPr="620A5A9C" w:rsidR="7C6E5A3E">
        <w:rPr>
          <w:rFonts w:ascii="Times New Roman" w:hAnsi="Times New Roman" w:cs="Times New Roman"/>
        </w:rPr>
        <w:t xml:space="preserve">is simply a pin which </w:t>
      </w:r>
      <w:proofErr w:type="gramStart"/>
      <w:r w:rsidRPr="620A5A9C" w:rsidR="7C6E5A3E">
        <w:rPr>
          <w:rFonts w:ascii="Times New Roman" w:hAnsi="Times New Roman" w:cs="Times New Roman"/>
        </w:rPr>
        <w:t>is used</w:t>
      </w:r>
      <w:proofErr w:type="gramEnd"/>
      <w:r w:rsidRPr="620A5A9C" w:rsidR="7C6E5A3E">
        <w:rPr>
          <w:rFonts w:ascii="Times New Roman" w:hAnsi="Times New Roman" w:cs="Times New Roman"/>
        </w:rPr>
        <w:t xml:space="preserve"> to connect two identical appendages that would be </w:t>
      </w:r>
      <w:r w:rsidRPr="620A5A9C" w:rsidR="3D6EBAA0">
        <w:rPr>
          <w:rFonts w:ascii="Times New Roman" w:hAnsi="Times New Roman" w:cs="Times New Roman"/>
        </w:rPr>
        <w:t>present on</w:t>
      </w:r>
      <w:r w:rsidRPr="620A5A9C" w:rsidR="7C6E5A3E">
        <w:rPr>
          <w:rFonts w:ascii="Times New Roman" w:hAnsi="Times New Roman" w:cs="Times New Roman"/>
        </w:rPr>
        <w:t xml:space="preserve"> both the bumper and the trailer.</w:t>
      </w:r>
    </w:p>
    <w:p w:rsidR="620A5A9C" w:rsidP="620A5A9C" w:rsidRDefault="620A5A9C" w14:paraId="15753E83" w14:textId="2B261988">
      <w:pPr>
        <w:rPr>
          <w:rFonts w:ascii="Times New Roman" w:hAnsi="Times New Roman" w:cs="Times New Roman"/>
        </w:rPr>
      </w:pPr>
    </w:p>
    <w:p w:rsidR="19B38BBF" w:rsidP="4BAC78E8" w:rsidRDefault="19B38BBF" w14:paraId="19084178" w14:textId="5C9D72FF">
      <w:pPr>
        <w:rPr>
          <w:rFonts w:ascii="Times New Roman" w:hAnsi="Times New Roman" w:cs="Times New Roman"/>
        </w:rPr>
      </w:pPr>
      <w:r w:rsidRPr="4BAC78E8">
        <w:rPr>
          <w:rFonts w:ascii="Times New Roman" w:hAnsi="Times New Roman" w:cs="Times New Roman"/>
        </w:rPr>
        <w:t xml:space="preserve">                   Block Concept                              Curved Concept                 Open Gate Concept</w:t>
      </w:r>
    </w:p>
    <w:p w:rsidR="456414C6" w:rsidP="4BAC78E8" w:rsidRDefault="456414C6" w14:paraId="65A8A65E" w14:textId="0E7D7288">
      <w:pPr>
        <w:keepNext/>
        <w:jc w:val="center"/>
      </w:pPr>
      <w:r>
        <w:rPr>
          <w:noProof/>
        </w:rPr>
        <w:drawing>
          <wp:inline distT="0" distB="0" distL="0" distR="0" wp14:anchorId="5A2BAEBA" wp14:editId="0782525A">
            <wp:extent cx="2100134" cy="1463040"/>
            <wp:effectExtent l="9525" t="9525" r="9525" b="9525"/>
            <wp:docPr id="65733754" name="Picture 657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0134" cy="1463040"/>
                    </a:xfrm>
                    <a:prstGeom prst="rect">
                      <a:avLst/>
                    </a:prstGeom>
                    <a:ln w="9525">
                      <a:solidFill>
                        <a:schemeClr val="tx1"/>
                      </a:solidFill>
                      <a:prstDash val="solid"/>
                    </a:ln>
                  </pic:spPr>
                </pic:pic>
              </a:graphicData>
            </a:graphic>
          </wp:inline>
        </w:drawing>
      </w:r>
      <w:r>
        <w:rPr>
          <w:noProof/>
        </w:rPr>
        <w:drawing>
          <wp:inline distT="0" distB="0" distL="0" distR="0" wp14:anchorId="4A3759CE" wp14:editId="7B3A52AB">
            <wp:extent cx="1990614" cy="1463040"/>
            <wp:effectExtent l="9525" t="9525" r="9525" b="9525"/>
            <wp:docPr id="989968635" name="Picture 9899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0614" cy="1463040"/>
                    </a:xfrm>
                    <a:prstGeom prst="rect">
                      <a:avLst/>
                    </a:prstGeom>
                    <a:ln w="9525">
                      <a:solidFill>
                        <a:schemeClr val="tx1"/>
                      </a:solidFill>
                      <a:prstDash val="solid"/>
                    </a:ln>
                  </pic:spPr>
                </pic:pic>
              </a:graphicData>
            </a:graphic>
          </wp:inline>
        </w:drawing>
      </w:r>
      <w:r>
        <w:rPr>
          <w:noProof/>
        </w:rPr>
        <w:drawing>
          <wp:inline distT="0" distB="0" distL="0" distR="0" wp14:anchorId="08262EEF" wp14:editId="704DFEF1">
            <wp:extent cx="1503996" cy="1463040"/>
            <wp:effectExtent l="9525" t="9525" r="9525" b="9525"/>
            <wp:docPr id="1809344804" name="Picture 18093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03996" cy="1463040"/>
                    </a:xfrm>
                    <a:prstGeom prst="rect">
                      <a:avLst/>
                    </a:prstGeom>
                    <a:ln w="9525">
                      <a:solidFill>
                        <a:schemeClr val="tx1"/>
                      </a:solidFill>
                      <a:prstDash val="solid"/>
                    </a:ln>
                  </pic:spPr>
                </pic:pic>
              </a:graphicData>
            </a:graphic>
          </wp:inline>
        </w:drawing>
      </w:r>
    </w:p>
    <w:p w:rsidRPr="00461D43" w:rsidR="231B4B58" w:rsidP="4BAC78E8" w:rsidRDefault="231B4B58" w14:paraId="0B7C9CFE" w14:textId="3BB96787">
      <w:pPr>
        <w:keepNext/>
        <w:rPr>
          <w:rFonts w:ascii="Times New Roman" w:hAnsi="Times New Roman" w:cs="Times New Roman"/>
        </w:rPr>
      </w:pPr>
      <w:r w:rsidRPr="00461D43">
        <w:rPr>
          <w:rFonts w:ascii="Times New Roman" w:hAnsi="Times New Roman" w:cs="Times New Roman"/>
        </w:rPr>
        <w:t xml:space="preserve">             Ball Concept                            Hook Concept                                Penetration Concept</w:t>
      </w:r>
    </w:p>
    <w:p w:rsidR="456414C6" w:rsidP="4BAC78E8" w:rsidRDefault="456414C6" w14:paraId="4A02F7CE" w14:textId="4C715FD3">
      <w:pPr>
        <w:keepNext/>
        <w:jc w:val="center"/>
      </w:pPr>
      <w:r>
        <w:rPr>
          <w:noProof/>
        </w:rPr>
        <w:drawing>
          <wp:inline distT="0" distB="0" distL="0" distR="0" wp14:anchorId="0393F95B" wp14:editId="599CD2C0">
            <wp:extent cx="1418126" cy="1600200"/>
            <wp:effectExtent l="9525" t="9525" r="9525" b="9525"/>
            <wp:docPr id="1987184940" name="Picture 198718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8126" cy="1600200"/>
                    </a:xfrm>
                    <a:prstGeom prst="rect">
                      <a:avLst/>
                    </a:prstGeom>
                    <a:ln w="9525">
                      <a:solidFill>
                        <a:schemeClr val="tx1"/>
                      </a:solidFill>
                      <a:prstDash val="solid"/>
                    </a:ln>
                  </pic:spPr>
                </pic:pic>
              </a:graphicData>
            </a:graphic>
          </wp:inline>
        </w:drawing>
      </w:r>
      <w:r>
        <w:rPr>
          <w:noProof/>
        </w:rPr>
        <w:drawing>
          <wp:inline distT="0" distB="0" distL="0" distR="0" wp14:anchorId="06BBE4F7" wp14:editId="18002BCB">
            <wp:extent cx="2165098" cy="1600200"/>
            <wp:effectExtent l="9525" t="9525" r="9525" b="9525"/>
            <wp:docPr id="22390609" name="Picture 2239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5098" cy="1600200"/>
                    </a:xfrm>
                    <a:prstGeom prst="rect">
                      <a:avLst/>
                    </a:prstGeom>
                    <a:ln w="9525">
                      <a:solidFill>
                        <a:schemeClr val="tx1"/>
                      </a:solidFill>
                      <a:prstDash val="solid"/>
                    </a:ln>
                  </pic:spPr>
                </pic:pic>
              </a:graphicData>
            </a:graphic>
          </wp:inline>
        </w:drawing>
      </w:r>
      <w:r>
        <w:rPr>
          <w:noProof/>
        </w:rPr>
        <w:drawing>
          <wp:inline distT="0" distB="0" distL="0" distR="0" wp14:anchorId="19F036B8" wp14:editId="0DEEAA19">
            <wp:extent cx="2089093" cy="1600200"/>
            <wp:effectExtent l="9525" t="9525" r="9525" b="9525"/>
            <wp:docPr id="2059811188" name="Picture 205981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9093" cy="1600200"/>
                    </a:xfrm>
                    <a:prstGeom prst="rect">
                      <a:avLst/>
                    </a:prstGeom>
                    <a:ln w="9525">
                      <a:solidFill>
                        <a:schemeClr val="tx1"/>
                      </a:solidFill>
                      <a:prstDash val="solid"/>
                    </a:ln>
                  </pic:spPr>
                </pic:pic>
              </a:graphicData>
            </a:graphic>
          </wp:inline>
        </w:drawing>
      </w:r>
    </w:p>
    <w:p w:rsidRPr="00D928A7" w:rsidR="00F93B51" w:rsidP="00D928A7" w:rsidRDefault="00D928A7" w14:paraId="4572A6B6" w14:textId="51D43834">
      <w:pPr>
        <w:pStyle w:val="Caption"/>
        <w:jc w:val="center"/>
        <w:rPr>
          <w:rFonts w:ascii="Times New Roman" w:hAnsi="Times New Roman" w:cs="Times New Roman"/>
        </w:rPr>
      </w:pPr>
      <w:bookmarkStart w:name="_Toc191588525" w:id="30"/>
      <w:r w:rsidRPr="00D928A7">
        <w:rPr>
          <w:rFonts w:ascii="Times New Roman" w:hAnsi="Times New Roman" w:cs="Times New Roman"/>
        </w:rPr>
        <w:t xml:space="preserve">Figure </w:t>
      </w:r>
      <w:r w:rsidRPr="00D928A7">
        <w:rPr>
          <w:rFonts w:ascii="Times New Roman" w:hAnsi="Times New Roman" w:cs="Times New Roman"/>
        </w:rPr>
        <w:fldChar w:fldCharType="begin"/>
      </w:r>
      <w:r w:rsidRPr="00D928A7">
        <w:rPr>
          <w:rFonts w:ascii="Times New Roman" w:hAnsi="Times New Roman" w:cs="Times New Roman"/>
        </w:rPr>
        <w:instrText xml:space="preserve"> SEQ Figure \* ARABIC </w:instrText>
      </w:r>
      <w:r w:rsidRPr="00D928A7">
        <w:rPr>
          <w:rFonts w:ascii="Times New Roman" w:hAnsi="Times New Roman" w:cs="Times New Roman"/>
        </w:rPr>
        <w:fldChar w:fldCharType="separate"/>
      </w:r>
      <w:r w:rsidR="006B15EA">
        <w:rPr>
          <w:rFonts w:ascii="Times New Roman" w:hAnsi="Times New Roman" w:cs="Times New Roman"/>
          <w:noProof/>
        </w:rPr>
        <w:t>7</w:t>
      </w:r>
      <w:r w:rsidRPr="00D928A7">
        <w:rPr>
          <w:rFonts w:ascii="Times New Roman" w:hAnsi="Times New Roman" w:cs="Times New Roman"/>
        </w:rPr>
        <w:fldChar w:fldCharType="end"/>
      </w:r>
      <w:r w:rsidRPr="00D928A7">
        <w:rPr>
          <w:rFonts w:ascii="Times New Roman" w:hAnsi="Times New Roman" w:cs="Times New Roman"/>
        </w:rPr>
        <w:t xml:space="preserve">: Bumper and Hitches subsystem concept </w:t>
      </w:r>
      <w:proofErr w:type="gramStart"/>
      <w:r w:rsidRPr="00D928A7">
        <w:rPr>
          <w:rFonts w:ascii="Times New Roman" w:hAnsi="Times New Roman" w:cs="Times New Roman"/>
        </w:rPr>
        <w:t>sketches</w:t>
      </w:r>
      <w:bookmarkEnd w:id="30"/>
      <w:proofErr w:type="gramEnd"/>
    </w:p>
    <w:p w:rsidR="00461D43" w:rsidP="00164BAE" w:rsidRDefault="00461D43" w14:paraId="1110DFCE" w14:textId="77777777">
      <w:pPr>
        <w:rPr>
          <w:rFonts w:ascii="Times New Roman" w:hAnsi="Times New Roman" w:eastAsia="Times New Roman" w:cs="Times New Roman"/>
        </w:rPr>
      </w:pPr>
    </w:p>
    <w:p w:rsidRPr="00D431FD" w:rsidR="00164BAE" w:rsidP="00164BAE" w:rsidRDefault="006623AA" w14:paraId="38ECDF4B" w14:textId="0D5F6CB3">
      <w:pPr>
        <w:rPr>
          <w:rFonts w:ascii="Times New Roman" w:hAnsi="Times New Roman" w:eastAsia="Times New Roman" w:cs="Times New Roman"/>
        </w:rPr>
      </w:pPr>
      <w:r w:rsidRPr="4BAC78E8">
        <w:rPr>
          <w:rFonts w:ascii="Times New Roman" w:hAnsi="Times New Roman" w:eastAsia="Times New Roman" w:cs="Times New Roman"/>
        </w:rPr>
        <w:t xml:space="preserve">For the </w:t>
      </w:r>
      <w:r w:rsidRPr="4BAC78E8" w:rsidR="00A02F4A">
        <w:rPr>
          <w:rFonts w:ascii="Times New Roman" w:hAnsi="Times New Roman" w:eastAsia="Times New Roman" w:cs="Times New Roman"/>
        </w:rPr>
        <w:t xml:space="preserve">set of trailers, the team </w:t>
      </w:r>
      <w:r w:rsidRPr="4BAC78E8" w:rsidR="5D7EBCC6">
        <w:rPr>
          <w:rFonts w:ascii="Times New Roman" w:hAnsi="Times New Roman" w:eastAsia="Times New Roman" w:cs="Times New Roman"/>
        </w:rPr>
        <w:t>sketched</w:t>
      </w:r>
      <w:r w:rsidRPr="4BAC78E8" w:rsidR="00A02F4A">
        <w:rPr>
          <w:rFonts w:ascii="Times New Roman" w:hAnsi="Times New Roman" w:eastAsia="Times New Roman" w:cs="Times New Roman"/>
        </w:rPr>
        <w:t xml:space="preserve"> three similar designs</w:t>
      </w:r>
      <w:r w:rsidRPr="4BAC78E8" w:rsidR="2F78B4BF">
        <w:rPr>
          <w:rFonts w:ascii="Times New Roman" w:hAnsi="Times New Roman" w:eastAsia="Times New Roman" w:cs="Times New Roman"/>
        </w:rPr>
        <w:t xml:space="preserve"> (Figure 6)</w:t>
      </w:r>
      <w:r w:rsidRPr="4BAC78E8" w:rsidR="00A02F4A">
        <w:rPr>
          <w:rFonts w:ascii="Times New Roman" w:hAnsi="Times New Roman" w:eastAsia="Times New Roman" w:cs="Times New Roman"/>
        </w:rPr>
        <w:t xml:space="preserve">. The </w:t>
      </w:r>
      <w:r w:rsidRPr="4BAC78E8" w:rsidR="0D0B4B55">
        <w:rPr>
          <w:rFonts w:ascii="Times New Roman" w:hAnsi="Times New Roman" w:eastAsia="Times New Roman" w:cs="Times New Roman"/>
        </w:rPr>
        <w:t>flatbed</w:t>
      </w:r>
      <w:r w:rsidRPr="4BAC78E8" w:rsidR="00A02F4A">
        <w:rPr>
          <w:rFonts w:ascii="Times New Roman" w:hAnsi="Times New Roman" w:eastAsia="Times New Roman" w:cs="Times New Roman"/>
        </w:rPr>
        <w:t xml:space="preserve"> trailer is long and has a low center of mass</w:t>
      </w:r>
      <w:r w:rsidRPr="4BAC78E8" w:rsidR="00A40FE8">
        <w:rPr>
          <w:rFonts w:ascii="Times New Roman" w:hAnsi="Times New Roman" w:eastAsia="Times New Roman" w:cs="Times New Roman"/>
        </w:rPr>
        <w:t>,</w:t>
      </w:r>
      <w:r w:rsidRPr="4BAC78E8" w:rsidR="00A02F4A">
        <w:rPr>
          <w:rFonts w:ascii="Times New Roman" w:hAnsi="Times New Roman" w:eastAsia="Times New Roman" w:cs="Times New Roman"/>
        </w:rPr>
        <w:t xml:space="preserve"> </w:t>
      </w:r>
      <w:r w:rsidRPr="4BAC78E8" w:rsidR="00282276">
        <w:rPr>
          <w:rFonts w:ascii="Times New Roman" w:hAnsi="Times New Roman" w:eastAsia="Times New Roman" w:cs="Times New Roman"/>
        </w:rPr>
        <w:t>lightweight</w:t>
      </w:r>
      <w:r w:rsidRPr="4BAC78E8" w:rsidR="00A40FE8">
        <w:rPr>
          <w:rFonts w:ascii="Times New Roman" w:hAnsi="Times New Roman" w:eastAsia="Times New Roman" w:cs="Times New Roman"/>
        </w:rPr>
        <w:t>, and able to transport varying loads</w:t>
      </w:r>
      <w:r w:rsidRPr="4BAC78E8" w:rsidR="005A1206">
        <w:rPr>
          <w:rFonts w:ascii="Times New Roman" w:hAnsi="Times New Roman" w:eastAsia="Times New Roman" w:cs="Times New Roman"/>
        </w:rPr>
        <w:t>.</w:t>
      </w:r>
      <w:r w:rsidRPr="4BAC78E8" w:rsidR="00282276">
        <w:rPr>
          <w:rFonts w:ascii="Times New Roman" w:hAnsi="Times New Roman" w:eastAsia="Times New Roman" w:cs="Times New Roman"/>
        </w:rPr>
        <w:t xml:space="preserve"> </w:t>
      </w:r>
      <w:r w:rsidRPr="4BAC78E8" w:rsidR="00652160">
        <w:rPr>
          <w:rFonts w:ascii="Times New Roman" w:hAnsi="Times New Roman" w:eastAsia="Times New Roman" w:cs="Times New Roman"/>
        </w:rPr>
        <w:t xml:space="preserve">The </w:t>
      </w:r>
      <w:r w:rsidRPr="4BAC78E8" w:rsidR="00A36F98">
        <w:rPr>
          <w:rFonts w:ascii="Times New Roman" w:hAnsi="Times New Roman" w:eastAsia="Times New Roman" w:cs="Times New Roman"/>
        </w:rPr>
        <w:t>pickup</w:t>
      </w:r>
      <w:r w:rsidRPr="4BAC78E8" w:rsidR="00652160">
        <w:rPr>
          <w:rFonts w:ascii="Times New Roman" w:hAnsi="Times New Roman" w:eastAsia="Times New Roman" w:cs="Times New Roman"/>
        </w:rPr>
        <w:t xml:space="preserve"> truck bed </w:t>
      </w:r>
      <w:r w:rsidRPr="4BAC78E8" w:rsidR="00BB1BD3">
        <w:rPr>
          <w:rFonts w:ascii="Times New Roman" w:hAnsi="Times New Roman" w:eastAsia="Times New Roman" w:cs="Times New Roman"/>
        </w:rPr>
        <w:t>has the “trailer” integrated into the rear of the truck</w:t>
      </w:r>
      <w:r w:rsidRPr="4BAC78E8" w:rsidR="00673461">
        <w:rPr>
          <w:rFonts w:ascii="Times New Roman" w:hAnsi="Times New Roman" w:eastAsia="Times New Roman" w:cs="Times New Roman"/>
        </w:rPr>
        <w:t xml:space="preserve">. This design </w:t>
      </w:r>
      <w:r w:rsidRPr="4BAC78E8" w:rsidR="00BE0EC8">
        <w:rPr>
          <w:rFonts w:ascii="Times New Roman" w:hAnsi="Times New Roman" w:eastAsia="Times New Roman" w:cs="Times New Roman"/>
        </w:rPr>
        <w:t>is easy to implement into the existing shell</w:t>
      </w:r>
      <w:r w:rsidRPr="4BAC78E8" w:rsidR="00E73126">
        <w:rPr>
          <w:rFonts w:ascii="Times New Roman" w:hAnsi="Times New Roman" w:eastAsia="Times New Roman" w:cs="Times New Roman"/>
        </w:rPr>
        <w:t xml:space="preserve">, at the cost of </w:t>
      </w:r>
      <w:r w:rsidRPr="4BAC78E8" w:rsidR="00B053AA">
        <w:rPr>
          <w:rFonts w:ascii="Times New Roman" w:hAnsi="Times New Roman" w:eastAsia="Times New Roman" w:cs="Times New Roman"/>
        </w:rPr>
        <w:t xml:space="preserve">bed space and load capacity. The third design is an enclosed trailer </w:t>
      </w:r>
      <w:r w:rsidRPr="4BAC78E8" w:rsidR="009264F0">
        <w:rPr>
          <w:rFonts w:ascii="Times New Roman" w:hAnsi="Times New Roman" w:eastAsia="Times New Roman" w:cs="Times New Roman"/>
        </w:rPr>
        <w:t>that is potentially more aerodynamic than the flat</w:t>
      </w:r>
      <w:r w:rsidRPr="4BAC78E8" w:rsidR="00E313E2">
        <w:rPr>
          <w:rFonts w:ascii="Times New Roman" w:hAnsi="Times New Roman" w:eastAsia="Times New Roman" w:cs="Times New Roman"/>
        </w:rPr>
        <w:t>bed trailer</w:t>
      </w:r>
      <w:r w:rsidRPr="4BAC78E8" w:rsidR="00954E60">
        <w:rPr>
          <w:rFonts w:ascii="Times New Roman" w:hAnsi="Times New Roman" w:eastAsia="Times New Roman" w:cs="Times New Roman"/>
        </w:rPr>
        <w:t xml:space="preserve"> </w:t>
      </w:r>
      <w:r w:rsidRPr="4BAC78E8" w:rsidR="00F6683B">
        <w:rPr>
          <w:rFonts w:ascii="Times New Roman" w:hAnsi="Times New Roman" w:eastAsia="Times New Roman" w:cs="Times New Roman"/>
        </w:rPr>
        <w:t>and can protect and contain loads better.</w:t>
      </w:r>
      <w:r w:rsidRPr="4BAC78E8" w:rsidR="00D058B8">
        <w:rPr>
          <w:rFonts w:ascii="Times New Roman" w:hAnsi="Times New Roman" w:eastAsia="Times New Roman" w:cs="Times New Roman"/>
        </w:rPr>
        <w:t xml:space="preserve"> This is at the cost of </w:t>
      </w:r>
      <w:r w:rsidRPr="4BAC78E8" w:rsidR="00983B83">
        <w:rPr>
          <w:rFonts w:ascii="Times New Roman" w:hAnsi="Times New Roman" w:eastAsia="Times New Roman" w:cs="Times New Roman"/>
        </w:rPr>
        <w:t>potentially not being able to haul large loads</w:t>
      </w:r>
      <w:r w:rsidRPr="4BAC78E8" w:rsidR="004E2378">
        <w:rPr>
          <w:rFonts w:ascii="Times New Roman" w:hAnsi="Times New Roman" w:eastAsia="Times New Roman" w:cs="Times New Roman"/>
        </w:rPr>
        <w:t xml:space="preserve"> due to </w:t>
      </w:r>
      <w:r w:rsidRPr="4BAC78E8" w:rsidR="00B05262">
        <w:rPr>
          <w:rFonts w:ascii="Times New Roman" w:hAnsi="Times New Roman" w:eastAsia="Times New Roman" w:cs="Times New Roman"/>
        </w:rPr>
        <w:t>space constraints.</w:t>
      </w:r>
    </w:p>
    <w:p w:rsidR="00D928A7" w:rsidP="4BAC78E8" w:rsidRDefault="10DEEC10" w14:paraId="2092F4B2" w14:textId="50EB3328">
      <w:pPr>
        <w:keepNext/>
        <w:rPr>
          <w:rFonts w:ascii="Times New Roman" w:hAnsi="Times New Roman" w:cs="Times New Roman"/>
        </w:rPr>
      </w:pPr>
      <w:r w:rsidRPr="4BAC78E8">
        <w:rPr>
          <w:rFonts w:ascii="Times New Roman" w:hAnsi="Times New Roman" w:cs="Times New Roman"/>
        </w:rPr>
        <w:lastRenderedPageBreak/>
        <w:t xml:space="preserve">                   Single Axle Concept             Long Leg Concept             Open Gate Concept       </w:t>
      </w:r>
    </w:p>
    <w:p w:rsidR="00D928A7" w:rsidP="4BAC78E8" w:rsidRDefault="67E5CCEE" w14:paraId="3C268C4C" w14:textId="5D364F28">
      <w:pPr>
        <w:keepNext/>
        <w:jc w:val="center"/>
      </w:pPr>
      <w:r>
        <w:rPr>
          <w:noProof/>
        </w:rPr>
        <w:drawing>
          <wp:inline distT="0" distB="0" distL="0" distR="0" wp14:anchorId="3CD4BDE4" wp14:editId="65B5E3BD">
            <wp:extent cx="1907106" cy="1645920"/>
            <wp:effectExtent l="9525" t="9525" r="9525" b="9525"/>
            <wp:docPr id="405330828" name="Picture 4053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7106" cy="1645920"/>
                    </a:xfrm>
                    <a:prstGeom prst="rect">
                      <a:avLst/>
                    </a:prstGeom>
                    <a:ln w="9525">
                      <a:solidFill>
                        <a:schemeClr val="tx1"/>
                      </a:solidFill>
                      <a:prstDash val="solid"/>
                    </a:ln>
                  </pic:spPr>
                </pic:pic>
              </a:graphicData>
            </a:graphic>
          </wp:inline>
        </w:drawing>
      </w:r>
      <w:r>
        <w:rPr>
          <w:noProof/>
        </w:rPr>
        <w:drawing>
          <wp:inline distT="0" distB="0" distL="0" distR="0" wp14:anchorId="638493B6" wp14:editId="6F6A8D26">
            <wp:extent cx="1595057" cy="1645920"/>
            <wp:effectExtent l="9525" t="9525" r="9525" b="9525"/>
            <wp:docPr id="891940586" name="Picture 89194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95057" cy="1645920"/>
                    </a:xfrm>
                    <a:prstGeom prst="rect">
                      <a:avLst/>
                    </a:prstGeom>
                    <a:ln w="9525">
                      <a:solidFill>
                        <a:schemeClr val="tx1"/>
                      </a:solidFill>
                      <a:prstDash val="solid"/>
                    </a:ln>
                  </pic:spPr>
                </pic:pic>
              </a:graphicData>
            </a:graphic>
          </wp:inline>
        </w:drawing>
      </w:r>
      <w:r>
        <w:rPr>
          <w:noProof/>
        </w:rPr>
        <w:drawing>
          <wp:inline distT="0" distB="0" distL="0" distR="0" wp14:anchorId="436EA309" wp14:editId="50BFF6C4">
            <wp:extent cx="1686762" cy="1645920"/>
            <wp:effectExtent l="9525" t="9525" r="9525" b="9525"/>
            <wp:docPr id="1654405944" name="Picture 165440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6762" cy="1645920"/>
                    </a:xfrm>
                    <a:prstGeom prst="rect">
                      <a:avLst/>
                    </a:prstGeom>
                    <a:ln w="9525">
                      <a:solidFill>
                        <a:schemeClr val="tx1"/>
                      </a:solidFill>
                      <a:prstDash val="solid"/>
                    </a:ln>
                  </pic:spPr>
                </pic:pic>
              </a:graphicData>
            </a:graphic>
          </wp:inline>
        </w:drawing>
      </w:r>
    </w:p>
    <w:p w:rsidRPr="00D928A7" w:rsidR="00F93B51" w:rsidP="00D928A7" w:rsidRDefault="00D928A7" w14:paraId="23F9450C" w14:textId="00F4B725">
      <w:pPr>
        <w:pStyle w:val="Caption"/>
        <w:jc w:val="center"/>
        <w:rPr>
          <w:rFonts w:ascii="Times New Roman" w:hAnsi="Times New Roman" w:cs="Times New Roman"/>
        </w:rPr>
      </w:pPr>
      <w:bookmarkStart w:name="_Toc191588526" w:id="31"/>
      <w:r w:rsidRPr="00D928A7">
        <w:rPr>
          <w:rFonts w:ascii="Times New Roman" w:hAnsi="Times New Roman" w:cs="Times New Roman"/>
        </w:rPr>
        <w:t xml:space="preserve">Figure </w:t>
      </w:r>
      <w:r w:rsidRPr="00D928A7">
        <w:rPr>
          <w:rFonts w:ascii="Times New Roman" w:hAnsi="Times New Roman" w:cs="Times New Roman"/>
        </w:rPr>
        <w:fldChar w:fldCharType="begin"/>
      </w:r>
      <w:r w:rsidRPr="00D928A7">
        <w:rPr>
          <w:rFonts w:ascii="Times New Roman" w:hAnsi="Times New Roman" w:cs="Times New Roman"/>
        </w:rPr>
        <w:instrText xml:space="preserve"> SEQ Figure \* ARABIC </w:instrText>
      </w:r>
      <w:r w:rsidRPr="00D928A7">
        <w:rPr>
          <w:rFonts w:ascii="Times New Roman" w:hAnsi="Times New Roman" w:cs="Times New Roman"/>
        </w:rPr>
        <w:fldChar w:fldCharType="separate"/>
      </w:r>
      <w:r w:rsidR="006B15EA">
        <w:rPr>
          <w:rFonts w:ascii="Times New Roman" w:hAnsi="Times New Roman" w:cs="Times New Roman"/>
          <w:noProof/>
        </w:rPr>
        <w:t>8</w:t>
      </w:r>
      <w:r w:rsidRPr="00D928A7">
        <w:rPr>
          <w:rFonts w:ascii="Times New Roman" w:hAnsi="Times New Roman" w:cs="Times New Roman"/>
        </w:rPr>
        <w:fldChar w:fldCharType="end"/>
      </w:r>
      <w:r w:rsidRPr="00D928A7">
        <w:rPr>
          <w:rFonts w:ascii="Times New Roman" w:hAnsi="Times New Roman" w:cs="Times New Roman"/>
        </w:rPr>
        <w:t>: Trailer Subsystem Concept Sketches</w:t>
      </w:r>
      <w:bookmarkEnd w:id="31"/>
    </w:p>
    <w:p w:rsidR="1FD21602" w:rsidP="00B15EAF" w:rsidRDefault="00B15EAF" w14:paraId="3D04ACB0" w14:textId="4B7B60BA">
      <w:pPr>
        <w:pStyle w:val="Heading1"/>
        <w:rPr>
          <w:rFonts w:ascii="Times New Roman" w:hAnsi="Times New Roman" w:cs="Times New Roman"/>
        </w:rPr>
      </w:pPr>
      <w:bookmarkStart w:name="_Toc191588501" w:id="32"/>
      <w:r>
        <w:rPr>
          <w:rFonts w:ascii="Times New Roman" w:hAnsi="Times New Roman" w:cs="Times New Roman"/>
        </w:rPr>
        <w:t>Concept Selection (Design Iteration 1)</w:t>
      </w:r>
      <w:bookmarkEnd w:id="32"/>
    </w:p>
    <w:p w:rsidR="00B15EAF" w:rsidP="00B15EAF" w:rsidRDefault="00372140" w14:paraId="7EE279E4" w14:textId="5C91C112">
      <w:pPr>
        <w:rPr>
          <w:rFonts w:ascii="Times New Roman" w:hAnsi="Times New Roman" w:cs="Times New Roman"/>
        </w:rPr>
      </w:pPr>
      <w:r w:rsidRPr="4BAC78E8">
        <w:rPr>
          <w:rFonts w:ascii="Times New Roman" w:hAnsi="Times New Roman" w:cs="Times New Roman"/>
        </w:rPr>
        <w:t xml:space="preserve">For the </w:t>
      </w:r>
      <w:r w:rsidRPr="4BAC78E8" w:rsidR="00004DC8">
        <w:rPr>
          <w:rFonts w:ascii="Times New Roman" w:hAnsi="Times New Roman" w:cs="Times New Roman"/>
        </w:rPr>
        <w:t>body geometry subsystem</w:t>
      </w:r>
      <w:r w:rsidRPr="4BAC78E8" w:rsidR="00221C37">
        <w:rPr>
          <w:rFonts w:ascii="Times New Roman" w:hAnsi="Times New Roman" w:cs="Times New Roman"/>
        </w:rPr>
        <w:t>,</w:t>
      </w:r>
      <w:r w:rsidRPr="4BAC78E8" w:rsidR="3115A0E0">
        <w:rPr>
          <w:rFonts w:ascii="Times New Roman" w:hAnsi="Times New Roman" w:cs="Times New Roman"/>
        </w:rPr>
        <w:t xml:space="preserve"> the team </w:t>
      </w:r>
      <w:proofErr w:type="gramStart"/>
      <w:r w:rsidRPr="4BAC78E8" w:rsidR="3115A0E0">
        <w:rPr>
          <w:rFonts w:ascii="Times New Roman" w:hAnsi="Times New Roman" w:cs="Times New Roman"/>
        </w:rPr>
        <w:t>was tasked</w:t>
      </w:r>
      <w:proofErr w:type="gramEnd"/>
      <w:r w:rsidRPr="4BAC78E8" w:rsidR="3115A0E0">
        <w:rPr>
          <w:rFonts w:ascii="Times New Roman" w:hAnsi="Times New Roman" w:cs="Times New Roman"/>
        </w:rPr>
        <w:t xml:space="preserve"> with deciding between three sleek designs, each of which with their own unique strengths. The team judged the m</w:t>
      </w:r>
      <w:r w:rsidRPr="4BAC78E8" w:rsidR="26D2FF01">
        <w:rPr>
          <w:rFonts w:ascii="Times New Roman" w:hAnsi="Times New Roman" w:cs="Times New Roman"/>
        </w:rPr>
        <w:t xml:space="preserve">odels based on four categories, aerodynamics, racing, towing, and feasibility. </w:t>
      </w:r>
      <w:r w:rsidRPr="4BAC78E8" w:rsidR="05793976">
        <w:rPr>
          <w:rFonts w:ascii="Times New Roman" w:hAnsi="Times New Roman" w:cs="Times New Roman"/>
        </w:rPr>
        <w:t>The first, aerodynamics</w:t>
      </w:r>
      <w:r w:rsidRPr="4BAC78E8" w:rsidR="003D7ED1">
        <w:rPr>
          <w:rFonts w:ascii="Times New Roman" w:hAnsi="Times New Roman" w:cs="Times New Roman"/>
        </w:rPr>
        <w:t>,</w:t>
      </w:r>
      <w:r w:rsidRPr="4BAC78E8" w:rsidR="05793976">
        <w:rPr>
          <w:rFonts w:ascii="Times New Roman" w:hAnsi="Times New Roman" w:cs="Times New Roman"/>
        </w:rPr>
        <w:t xml:space="preserve"> is how aerodynamic each model is and how they reduce drag.</w:t>
      </w:r>
      <w:r w:rsidRPr="4BAC78E8" w:rsidR="7D7E2293">
        <w:rPr>
          <w:rFonts w:ascii="Times New Roman" w:hAnsi="Times New Roman" w:cs="Times New Roman"/>
        </w:rPr>
        <w:t xml:space="preserve"> The third concept was the most aerodynamic due to its racecar-like build</w:t>
      </w:r>
      <w:r w:rsidRPr="4BAC78E8" w:rsidR="05793976">
        <w:rPr>
          <w:rFonts w:ascii="Times New Roman" w:hAnsi="Times New Roman" w:cs="Times New Roman"/>
        </w:rPr>
        <w:t xml:space="preserve"> </w:t>
      </w:r>
      <w:r w:rsidRPr="4BAC78E8" w:rsidR="3500AFFE">
        <w:rPr>
          <w:rFonts w:ascii="Times New Roman" w:hAnsi="Times New Roman" w:cs="Times New Roman"/>
        </w:rPr>
        <w:t xml:space="preserve">and spoiler while the first design was the least aerodynamic due to its sharp edges. The next two categories, racing and towing, are how well each model will </w:t>
      </w:r>
      <w:proofErr w:type="gramStart"/>
      <w:r w:rsidRPr="4BAC78E8" w:rsidR="3500AFFE">
        <w:rPr>
          <w:rFonts w:ascii="Times New Roman" w:hAnsi="Times New Roman" w:cs="Times New Roman"/>
        </w:rPr>
        <w:t>likely per</w:t>
      </w:r>
      <w:r w:rsidRPr="4BAC78E8" w:rsidR="70D302AE">
        <w:rPr>
          <w:rFonts w:ascii="Times New Roman" w:hAnsi="Times New Roman" w:cs="Times New Roman"/>
        </w:rPr>
        <w:t>form</w:t>
      </w:r>
      <w:proofErr w:type="gramEnd"/>
      <w:r w:rsidRPr="4BAC78E8" w:rsidR="70D302AE">
        <w:rPr>
          <w:rFonts w:ascii="Times New Roman" w:hAnsi="Times New Roman" w:cs="Times New Roman"/>
        </w:rPr>
        <w:t xml:space="preserve"> in the actions of racing and towing. The team decided that the third des</w:t>
      </w:r>
      <w:r w:rsidRPr="4BAC78E8" w:rsidR="7A4FBDDB">
        <w:rPr>
          <w:rFonts w:ascii="Times New Roman" w:hAnsi="Times New Roman" w:cs="Times New Roman"/>
        </w:rPr>
        <w:t>ign would be best suited for racing while the second design would be best suited for towing. Finally, the team judged the feasibility</w:t>
      </w:r>
      <w:r w:rsidRPr="4BAC78E8" w:rsidR="439E61C0">
        <w:rPr>
          <w:rFonts w:ascii="Times New Roman" w:hAnsi="Times New Roman" w:cs="Times New Roman"/>
        </w:rPr>
        <w:t xml:space="preserve"> of e</w:t>
      </w:r>
      <w:r w:rsidRPr="4BAC78E8" w:rsidR="0E14EB42">
        <w:rPr>
          <w:rFonts w:ascii="Times New Roman" w:hAnsi="Times New Roman" w:cs="Times New Roman"/>
        </w:rPr>
        <w:t>ach concept</w:t>
      </w:r>
      <w:r w:rsidRPr="4BAC78E8" w:rsidR="109A45BB">
        <w:rPr>
          <w:rFonts w:ascii="Times New Roman" w:hAnsi="Times New Roman" w:cs="Times New Roman"/>
        </w:rPr>
        <w:t xml:space="preserve">, </w:t>
      </w:r>
      <w:proofErr w:type="gramStart"/>
      <w:r w:rsidRPr="4BAC78E8" w:rsidR="109A45BB">
        <w:rPr>
          <w:rFonts w:ascii="Times New Roman" w:hAnsi="Times New Roman" w:cs="Times New Roman"/>
        </w:rPr>
        <w:t>that</w:t>
      </w:r>
      <w:proofErr w:type="gramEnd"/>
      <w:r w:rsidRPr="4BAC78E8" w:rsidR="109A45BB">
        <w:rPr>
          <w:rFonts w:ascii="Times New Roman" w:hAnsi="Times New Roman" w:cs="Times New Roman"/>
        </w:rPr>
        <w:t xml:space="preserve"> is how realistic it is to produce each concept, which was judged to be about equal for all thre</w:t>
      </w:r>
      <w:r w:rsidRPr="4BAC78E8" w:rsidR="4C7DAC10">
        <w:rPr>
          <w:rFonts w:ascii="Times New Roman" w:hAnsi="Times New Roman" w:cs="Times New Roman"/>
        </w:rPr>
        <w:t>e</w:t>
      </w:r>
      <w:r w:rsidRPr="4BAC78E8" w:rsidR="0E14EB42">
        <w:rPr>
          <w:rFonts w:ascii="Times New Roman" w:hAnsi="Times New Roman" w:cs="Times New Roman"/>
        </w:rPr>
        <w:t xml:space="preserve">. The team decided to weigh </w:t>
      </w:r>
      <w:r w:rsidRPr="4BAC78E8" w:rsidR="2A87A44D">
        <w:rPr>
          <w:rFonts w:ascii="Times New Roman" w:hAnsi="Times New Roman" w:cs="Times New Roman"/>
        </w:rPr>
        <w:t xml:space="preserve">racing and towing equally at 25% each, with aerodynamics </w:t>
      </w:r>
      <w:r w:rsidRPr="4BAC78E8" w:rsidR="00A64712">
        <w:rPr>
          <w:rFonts w:ascii="Times New Roman" w:hAnsi="Times New Roman" w:cs="Times New Roman"/>
        </w:rPr>
        <w:t>weighted at</w:t>
      </w:r>
      <w:r w:rsidRPr="4BAC78E8" w:rsidR="2A87A44D">
        <w:rPr>
          <w:rFonts w:ascii="Times New Roman" w:hAnsi="Times New Roman" w:cs="Times New Roman"/>
        </w:rPr>
        <w:t xml:space="preserve"> 35% and feasibility at 15%. Taking these weights into account, the team </w:t>
      </w:r>
      <w:r w:rsidRPr="4BAC78E8" w:rsidR="15A72276">
        <w:rPr>
          <w:rFonts w:ascii="Times New Roman" w:hAnsi="Times New Roman" w:cs="Times New Roman"/>
        </w:rPr>
        <w:t>chose to pursue the third design.</w:t>
      </w:r>
    </w:p>
    <w:p w:rsidRPr="008565EB" w:rsidR="00EC10D2" w:rsidP="00EC10D2" w:rsidRDefault="00EC10D2" w14:paraId="4E55D9D4" w14:textId="56D89EB0">
      <w:pPr>
        <w:pStyle w:val="Caption"/>
        <w:keepNext/>
        <w:rPr>
          <w:rFonts w:ascii="Times New Roman" w:hAnsi="Times New Roman" w:cs="Times New Roman"/>
        </w:rPr>
      </w:pPr>
      <w:bookmarkStart w:name="_Toc191588546" w:id="33"/>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2</w:t>
      </w:r>
      <w:r w:rsidRPr="4BAC78E8">
        <w:rPr>
          <w:rFonts w:ascii="Times New Roman" w:hAnsi="Times New Roman" w:cs="Times New Roman"/>
        </w:rPr>
        <w:fldChar w:fldCharType="end"/>
      </w:r>
      <w:r w:rsidRPr="4BAC78E8">
        <w:rPr>
          <w:rFonts w:ascii="Times New Roman" w:hAnsi="Times New Roman" w:cs="Times New Roman"/>
        </w:rPr>
        <w:t>: Selection Matrix for Body Geometry</w:t>
      </w:r>
      <w:bookmarkEnd w:id="33"/>
    </w:p>
    <w:p w:rsidR="00F44AB0" w:rsidP="4BAC78E8" w:rsidRDefault="100E6C56" w14:paraId="1B6980DD" w14:textId="441A27EB">
      <w:r>
        <w:rPr>
          <w:noProof/>
        </w:rPr>
        <w:drawing>
          <wp:inline distT="0" distB="0" distL="0" distR="0" wp14:anchorId="789E3C6A" wp14:editId="2BCB7011">
            <wp:extent cx="5943600" cy="2038350"/>
            <wp:effectExtent l="9525" t="9525" r="9525" b="9525"/>
            <wp:docPr id="148965839" name="Picture 1489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65839"/>
                    <pic:cNvPicPr/>
                  </pic:nvPicPr>
                  <pic:blipFill>
                    <a:blip r:embed="rId41">
                      <a:extLst>
                        <a:ext uri="{28A0092B-C50C-407E-A947-70E740481C1C}">
                          <a14:useLocalDpi xmlns:a14="http://schemas.microsoft.com/office/drawing/2010/main" val="0"/>
                        </a:ext>
                      </a:extLst>
                    </a:blip>
                    <a:stretch>
                      <a:fillRect/>
                    </a:stretch>
                  </pic:blipFill>
                  <pic:spPr>
                    <a:xfrm>
                      <a:off x="0" y="0"/>
                      <a:ext cx="5943600" cy="2038350"/>
                    </a:xfrm>
                    <a:prstGeom prst="rect">
                      <a:avLst/>
                    </a:prstGeom>
                    <a:ln w="9525">
                      <a:solidFill>
                        <a:schemeClr val="tx1"/>
                      </a:solidFill>
                      <a:prstDash val="solid"/>
                    </a:ln>
                  </pic:spPr>
                </pic:pic>
              </a:graphicData>
            </a:graphic>
          </wp:inline>
        </w:drawing>
      </w:r>
    </w:p>
    <w:p w:rsidR="00F44AB0" w:rsidRDefault="00F44AB0" w14:paraId="33E4F816" w14:textId="77777777">
      <w:pPr>
        <w:rPr>
          <w:rFonts w:ascii="Times New Roman" w:hAnsi="Times New Roman" w:cs="Times New Roman"/>
        </w:rPr>
      </w:pPr>
      <w:r>
        <w:rPr>
          <w:rFonts w:ascii="Times New Roman" w:hAnsi="Times New Roman" w:cs="Times New Roman"/>
        </w:rPr>
        <w:br w:type="page"/>
      </w:r>
    </w:p>
    <w:p w:rsidR="00221C37" w:rsidP="0035654E" w:rsidRDefault="00221C37" w14:paraId="275E4DCE" w14:textId="54761453">
      <w:pPr>
        <w:rPr>
          <w:rFonts w:ascii="Times New Roman" w:hAnsi="Times New Roman" w:cs="Times New Roman"/>
        </w:rPr>
      </w:pPr>
      <w:r w:rsidRPr="4BAC78E8">
        <w:rPr>
          <w:rFonts w:ascii="Times New Roman" w:hAnsi="Times New Roman" w:cs="Times New Roman"/>
        </w:rPr>
        <w:lastRenderedPageBreak/>
        <w:t>For the body material subsystem,</w:t>
      </w:r>
      <w:r w:rsidRPr="4BAC78E8" w:rsidR="00AD6968">
        <w:rPr>
          <w:rFonts w:ascii="Times New Roman" w:hAnsi="Times New Roman" w:cs="Times New Roman"/>
        </w:rPr>
        <w:t xml:space="preserve"> the team decided to judge the body</w:t>
      </w:r>
      <w:r w:rsidRPr="4BAC78E8" w:rsidR="004B2811">
        <w:rPr>
          <w:rFonts w:ascii="Times New Roman" w:hAnsi="Times New Roman" w:cs="Times New Roman"/>
        </w:rPr>
        <w:t>’s</w:t>
      </w:r>
      <w:r w:rsidRPr="4BAC78E8" w:rsidR="00AD6968">
        <w:rPr>
          <w:rFonts w:ascii="Times New Roman" w:hAnsi="Times New Roman" w:cs="Times New Roman"/>
        </w:rPr>
        <w:t xml:space="preserve"> material </w:t>
      </w:r>
      <w:r w:rsidRPr="4BAC78E8" w:rsidR="004B2811">
        <w:rPr>
          <w:rFonts w:ascii="Times New Roman" w:hAnsi="Times New Roman" w:cs="Times New Roman"/>
        </w:rPr>
        <w:t xml:space="preserve">based </w:t>
      </w:r>
      <w:r w:rsidRPr="4BAC78E8" w:rsidR="00AD6968">
        <w:rPr>
          <w:rFonts w:ascii="Times New Roman" w:hAnsi="Times New Roman" w:cs="Times New Roman"/>
        </w:rPr>
        <w:t>on durability, weight, price, and ease of production</w:t>
      </w:r>
      <w:r w:rsidRPr="4BAC78E8" w:rsidR="00F96D7F">
        <w:rPr>
          <w:rFonts w:ascii="Times New Roman" w:hAnsi="Times New Roman" w:cs="Times New Roman"/>
        </w:rPr>
        <w:t>, as indicated in Table 3</w:t>
      </w:r>
      <w:r w:rsidRPr="4BAC78E8" w:rsidR="00AD6968">
        <w:rPr>
          <w:rFonts w:ascii="Times New Roman" w:hAnsi="Times New Roman" w:cs="Times New Roman"/>
        </w:rPr>
        <w:t xml:space="preserve">. The durability </w:t>
      </w:r>
      <w:proofErr w:type="gramStart"/>
      <w:r w:rsidRPr="4BAC78E8" w:rsidR="00AD6968">
        <w:rPr>
          <w:rFonts w:ascii="Times New Roman" w:hAnsi="Times New Roman" w:cs="Times New Roman"/>
        </w:rPr>
        <w:t>was scored</w:t>
      </w:r>
      <w:proofErr w:type="gramEnd"/>
      <w:r w:rsidRPr="4BAC78E8" w:rsidR="00AD6968">
        <w:rPr>
          <w:rFonts w:ascii="Times New Roman" w:hAnsi="Times New Roman" w:cs="Times New Roman"/>
        </w:rPr>
        <w:t xml:space="preserve"> based on the material’s </w:t>
      </w:r>
      <w:r w:rsidRPr="4BAC78E8" w:rsidR="1B34368F">
        <w:rPr>
          <w:rFonts w:ascii="Times New Roman" w:hAnsi="Times New Roman" w:cs="Times New Roman"/>
        </w:rPr>
        <w:t>ability to remain functional with excessive maintenance</w:t>
      </w:r>
      <w:r w:rsidRPr="4BAC78E8" w:rsidR="00AD6968">
        <w:rPr>
          <w:rFonts w:ascii="Times New Roman" w:hAnsi="Times New Roman" w:cs="Times New Roman"/>
        </w:rPr>
        <w:t xml:space="preserve">. </w:t>
      </w:r>
      <w:r w:rsidRPr="4BAC78E8" w:rsidR="5F9BDED0">
        <w:rPr>
          <w:rFonts w:ascii="Times New Roman" w:hAnsi="Times New Roman" w:cs="Times New Roman"/>
        </w:rPr>
        <w:t xml:space="preserve">Density played </w:t>
      </w:r>
      <w:proofErr w:type="gramStart"/>
      <w:r w:rsidRPr="4BAC78E8" w:rsidR="5F9BDED0">
        <w:rPr>
          <w:rFonts w:ascii="Times New Roman" w:hAnsi="Times New Roman" w:cs="Times New Roman"/>
        </w:rPr>
        <w:t>a large role</w:t>
      </w:r>
      <w:proofErr w:type="gramEnd"/>
      <w:r w:rsidRPr="4BAC78E8" w:rsidR="5F9BDED0">
        <w:rPr>
          <w:rFonts w:ascii="Times New Roman" w:hAnsi="Times New Roman" w:cs="Times New Roman"/>
        </w:rPr>
        <w:t xml:space="preserve"> in deciding the material that will be used for the body as it is important that the truck isn’t</w:t>
      </w:r>
      <w:r w:rsidRPr="4BAC78E8" w:rsidR="3548CBF7">
        <w:rPr>
          <w:rFonts w:ascii="Times New Roman" w:hAnsi="Times New Roman" w:cs="Times New Roman"/>
        </w:rPr>
        <w:t xml:space="preserve"> slowed down by a heavy shell</w:t>
      </w:r>
      <w:r w:rsidRPr="4BAC78E8" w:rsidR="00AD6968">
        <w:rPr>
          <w:rFonts w:ascii="Times New Roman" w:hAnsi="Times New Roman" w:cs="Times New Roman"/>
        </w:rPr>
        <w:t xml:space="preserve">. The </w:t>
      </w:r>
      <w:r w:rsidRPr="4BAC78E8" w:rsidR="7B0AA4A8">
        <w:rPr>
          <w:rFonts w:ascii="Times New Roman" w:hAnsi="Times New Roman" w:cs="Times New Roman"/>
        </w:rPr>
        <w:t xml:space="preserve">final </w:t>
      </w:r>
      <w:r w:rsidRPr="4BAC78E8" w:rsidR="00AD6968">
        <w:rPr>
          <w:rFonts w:ascii="Times New Roman" w:hAnsi="Times New Roman" w:cs="Times New Roman"/>
        </w:rPr>
        <w:t>categor</w:t>
      </w:r>
      <w:r w:rsidRPr="4BAC78E8" w:rsidR="1F4A177B">
        <w:rPr>
          <w:rFonts w:ascii="Times New Roman" w:hAnsi="Times New Roman" w:cs="Times New Roman"/>
        </w:rPr>
        <w:t>ies considered were price and</w:t>
      </w:r>
      <w:r w:rsidRPr="4BAC78E8" w:rsidR="00AD6968">
        <w:rPr>
          <w:rFonts w:ascii="Times New Roman" w:hAnsi="Times New Roman" w:cs="Times New Roman"/>
        </w:rPr>
        <w:t xml:space="preserve"> ease of production, or how easily the material </w:t>
      </w:r>
      <w:r w:rsidRPr="4BAC78E8" w:rsidR="1BBBA9EA">
        <w:rPr>
          <w:rFonts w:ascii="Times New Roman" w:hAnsi="Times New Roman" w:cs="Times New Roman"/>
        </w:rPr>
        <w:t xml:space="preserve">can </w:t>
      </w:r>
      <w:proofErr w:type="gramStart"/>
      <w:r w:rsidRPr="4BAC78E8" w:rsidR="1BBBA9EA">
        <w:rPr>
          <w:rFonts w:ascii="Times New Roman" w:hAnsi="Times New Roman" w:cs="Times New Roman"/>
        </w:rPr>
        <w:t xml:space="preserve">be </w:t>
      </w:r>
      <w:r w:rsidRPr="4BAC78E8" w:rsidR="00AD6968">
        <w:rPr>
          <w:rFonts w:ascii="Times New Roman" w:hAnsi="Times New Roman" w:cs="Times New Roman"/>
        </w:rPr>
        <w:t>change</w:t>
      </w:r>
      <w:r w:rsidRPr="4BAC78E8" w:rsidR="0D71D46A">
        <w:rPr>
          <w:rFonts w:ascii="Times New Roman" w:hAnsi="Times New Roman" w:cs="Times New Roman"/>
        </w:rPr>
        <w:t>d</w:t>
      </w:r>
      <w:proofErr w:type="gramEnd"/>
      <w:r w:rsidRPr="4BAC78E8" w:rsidR="00AD6968">
        <w:rPr>
          <w:rFonts w:ascii="Times New Roman" w:hAnsi="Times New Roman" w:cs="Times New Roman"/>
        </w:rPr>
        <w:t xml:space="preserve"> into its final desired shape. The team decided to move forward </w:t>
      </w:r>
      <w:r w:rsidRPr="4BAC78E8" w:rsidR="00811D84">
        <w:rPr>
          <w:rFonts w:ascii="Times New Roman" w:hAnsi="Times New Roman" w:cs="Times New Roman"/>
        </w:rPr>
        <w:t>w</w:t>
      </w:r>
      <w:r w:rsidRPr="4BAC78E8" w:rsidR="00AD6968">
        <w:rPr>
          <w:rFonts w:ascii="Times New Roman" w:hAnsi="Times New Roman" w:cs="Times New Roman"/>
        </w:rPr>
        <w:t xml:space="preserve">ith </w:t>
      </w:r>
      <w:r w:rsidRPr="4BAC78E8" w:rsidR="003D3C5B">
        <w:rPr>
          <w:rFonts w:ascii="Times New Roman" w:hAnsi="Times New Roman" w:cs="Times New Roman"/>
        </w:rPr>
        <w:t>polycarbonate</w:t>
      </w:r>
      <w:r w:rsidRPr="4BAC78E8" w:rsidR="00AD6968">
        <w:rPr>
          <w:rFonts w:ascii="Times New Roman" w:hAnsi="Times New Roman" w:cs="Times New Roman"/>
        </w:rPr>
        <w:t xml:space="preserve"> because of its good balance of all factors.</w:t>
      </w:r>
    </w:p>
    <w:p w:rsidRPr="008565EB" w:rsidR="00EC10D2" w:rsidP="00EC10D2" w:rsidRDefault="00EC10D2" w14:paraId="7BED6A56" w14:textId="3C5550F1">
      <w:pPr>
        <w:pStyle w:val="Caption"/>
        <w:keepNext/>
        <w:rPr>
          <w:rFonts w:ascii="Times New Roman" w:hAnsi="Times New Roman" w:cs="Times New Roman"/>
        </w:rPr>
      </w:pPr>
      <w:bookmarkStart w:name="_Toc191588547" w:id="34"/>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3</w:t>
      </w:r>
      <w:r w:rsidRPr="4BAC78E8">
        <w:rPr>
          <w:rFonts w:ascii="Times New Roman" w:hAnsi="Times New Roman" w:cs="Times New Roman"/>
        </w:rPr>
        <w:fldChar w:fldCharType="end"/>
      </w:r>
      <w:r w:rsidRPr="4BAC78E8">
        <w:rPr>
          <w:rFonts w:ascii="Times New Roman" w:hAnsi="Times New Roman" w:cs="Times New Roman"/>
        </w:rPr>
        <w:t>: Selection Matrix for Body Material</w:t>
      </w:r>
      <w:bookmarkEnd w:id="34"/>
    </w:p>
    <w:p w:rsidRPr="00221C37" w:rsidR="00221C37" w:rsidP="4BAC78E8" w:rsidRDefault="79D2CB45" w14:paraId="77CCC561" w14:textId="3143E768">
      <w:r>
        <w:rPr>
          <w:noProof/>
        </w:rPr>
        <w:drawing>
          <wp:inline distT="0" distB="0" distL="0" distR="0" wp14:anchorId="57A8CAFD" wp14:editId="5506D771">
            <wp:extent cx="5898562" cy="1655545"/>
            <wp:effectExtent l="9525" t="9525" r="9525" b="9525"/>
            <wp:docPr id="77362573" name="Picture 7736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62573"/>
                    <pic:cNvPicPr/>
                  </pic:nvPicPr>
                  <pic:blipFill>
                    <a:blip r:embed="rId42">
                      <a:extLst>
                        <a:ext uri="{28A0092B-C50C-407E-A947-70E740481C1C}">
                          <a14:useLocalDpi xmlns:a14="http://schemas.microsoft.com/office/drawing/2010/main" val="0"/>
                        </a:ext>
                      </a:extLst>
                    </a:blip>
                    <a:stretch>
                      <a:fillRect/>
                    </a:stretch>
                  </pic:blipFill>
                  <pic:spPr>
                    <a:xfrm>
                      <a:off x="0" y="0"/>
                      <a:ext cx="5898562" cy="1655545"/>
                    </a:xfrm>
                    <a:prstGeom prst="rect">
                      <a:avLst/>
                    </a:prstGeom>
                    <a:ln w="9525">
                      <a:solidFill>
                        <a:schemeClr val="tx1"/>
                      </a:solidFill>
                      <a:prstDash val="solid"/>
                    </a:ln>
                  </pic:spPr>
                </pic:pic>
              </a:graphicData>
            </a:graphic>
          </wp:inline>
        </w:drawing>
      </w:r>
    </w:p>
    <w:p w:rsidRPr="009D376B" w:rsidR="00430F68" w:rsidP="4DA8C649" w:rsidRDefault="00221C37" w14:paraId="26581B07" w14:textId="5427E341">
      <w:r>
        <w:rPr>
          <w:rFonts w:ascii="Times New Roman" w:hAnsi="Times New Roman" w:cs="Times New Roman"/>
        </w:rPr>
        <w:t xml:space="preserve">For the </w:t>
      </w:r>
      <w:r w:rsidR="00646330">
        <w:rPr>
          <w:rFonts w:ascii="Times New Roman" w:hAnsi="Times New Roman" w:cs="Times New Roman"/>
        </w:rPr>
        <w:t xml:space="preserve">head and taillights subsystem, </w:t>
      </w:r>
      <w:r w:rsidRPr="360B5E56" w:rsidR="4A13C212">
        <w:rPr>
          <w:rFonts w:ascii="Times New Roman" w:hAnsi="Times New Roman" w:cs="Times New Roman"/>
        </w:rPr>
        <w:t xml:space="preserve">the team </w:t>
      </w:r>
      <w:r w:rsidRPr="481E24DE" w:rsidR="4A13C212">
        <w:rPr>
          <w:rFonts w:ascii="Times New Roman" w:hAnsi="Times New Roman" w:cs="Times New Roman"/>
        </w:rPr>
        <w:t>developed</w:t>
      </w:r>
      <w:r w:rsidRPr="360B5E56" w:rsidR="4A13C212">
        <w:rPr>
          <w:rFonts w:ascii="Times New Roman" w:hAnsi="Times New Roman" w:cs="Times New Roman"/>
        </w:rPr>
        <w:t xml:space="preserve"> </w:t>
      </w:r>
      <w:r w:rsidRPr="67C5521B" w:rsidR="4A13C212">
        <w:rPr>
          <w:rFonts w:ascii="Times New Roman" w:hAnsi="Times New Roman" w:cs="Times New Roman"/>
        </w:rPr>
        <w:t>three</w:t>
      </w:r>
      <w:r w:rsidRPr="28828785" w:rsidR="4A13C212">
        <w:rPr>
          <w:rFonts w:ascii="Times New Roman" w:hAnsi="Times New Roman" w:cs="Times New Roman"/>
        </w:rPr>
        <w:t xml:space="preserve"> concepts for </w:t>
      </w:r>
      <w:r w:rsidRPr="56FC517B" w:rsidR="4A13C212">
        <w:rPr>
          <w:rFonts w:ascii="Times New Roman" w:hAnsi="Times New Roman" w:cs="Times New Roman"/>
        </w:rPr>
        <w:t>both</w:t>
      </w:r>
      <w:r w:rsidRPr="0A908E4D" w:rsidR="4A13C212">
        <w:rPr>
          <w:rFonts w:ascii="Times New Roman" w:hAnsi="Times New Roman" w:cs="Times New Roman"/>
        </w:rPr>
        <w:t xml:space="preserve"> the headlights </w:t>
      </w:r>
      <w:r w:rsidRPr="481E24DE" w:rsidR="4A13C212">
        <w:rPr>
          <w:rFonts w:ascii="Times New Roman" w:hAnsi="Times New Roman" w:cs="Times New Roman"/>
        </w:rPr>
        <w:t>and taillights.</w:t>
      </w:r>
      <w:r w:rsidRPr="54B17161" w:rsidR="76F8FD58">
        <w:rPr>
          <w:rFonts w:ascii="Times New Roman" w:hAnsi="Times New Roman" w:cs="Times New Roman"/>
        </w:rPr>
        <w:t xml:space="preserve"> </w:t>
      </w:r>
      <w:r w:rsidRPr="5289D2EC" w:rsidR="76F8FD58">
        <w:rPr>
          <w:rFonts w:ascii="Times New Roman" w:hAnsi="Times New Roman" w:cs="Times New Roman"/>
        </w:rPr>
        <w:t xml:space="preserve">The criteria used for </w:t>
      </w:r>
      <w:r w:rsidRPr="7309A413" w:rsidR="192B02FA">
        <w:rPr>
          <w:rFonts w:ascii="Times New Roman" w:hAnsi="Times New Roman" w:cs="Times New Roman"/>
        </w:rPr>
        <w:t>the lights</w:t>
      </w:r>
      <w:r w:rsidRPr="7309A413" w:rsidR="76F8FD58">
        <w:rPr>
          <w:rFonts w:ascii="Times New Roman" w:hAnsi="Times New Roman" w:cs="Times New Roman"/>
        </w:rPr>
        <w:t xml:space="preserve"> w</w:t>
      </w:r>
      <w:r w:rsidRPr="7309A413" w:rsidR="4EE053FE">
        <w:rPr>
          <w:rFonts w:ascii="Times New Roman" w:hAnsi="Times New Roman" w:cs="Times New Roman"/>
        </w:rPr>
        <w:t>ere</w:t>
      </w:r>
      <w:r w:rsidRPr="6E87C53D" w:rsidR="76F8FD58">
        <w:rPr>
          <w:rFonts w:ascii="Times New Roman" w:hAnsi="Times New Roman" w:cs="Times New Roman"/>
        </w:rPr>
        <w:t xml:space="preserve"> appearance and </w:t>
      </w:r>
      <w:r w:rsidRPr="7E5ADEAB" w:rsidR="76F8FD58">
        <w:rPr>
          <w:rFonts w:ascii="Times New Roman" w:hAnsi="Times New Roman" w:cs="Times New Roman"/>
        </w:rPr>
        <w:t xml:space="preserve">feasibility, meaning how good they </w:t>
      </w:r>
      <w:r w:rsidRPr="6EA906E3" w:rsidR="76F8FD58">
        <w:rPr>
          <w:rFonts w:ascii="Times New Roman" w:hAnsi="Times New Roman" w:cs="Times New Roman"/>
        </w:rPr>
        <w:t xml:space="preserve">look and how </w:t>
      </w:r>
      <w:r w:rsidRPr="551C2664" w:rsidR="4EE053FE">
        <w:rPr>
          <w:rFonts w:ascii="Times New Roman" w:hAnsi="Times New Roman" w:cs="Times New Roman"/>
        </w:rPr>
        <w:t>logical it is to manufacture them</w:t>
      </w:r>
      <w:r w:rsidR="00C642EE">
        <w:rPr>
          <w:rFonts w:ascii="Times New Roman" w:hAnsi="Times New Roman" w:cs="Times New Roman"/>
        </w:rPr>
        <w:t>, as indicated in Tables 4 and 5</w:t>
      </w:r>
      <w:r w:rsidRPr="551C2664" w:rsidR="4EE053FE">
        <w:rPr>
          <w:rFonts w:ascii="Times New Roman" w:hAnsi="Times New Roman" w:cs="Times New Roman"/>
        </w:rPr>
        <w:t xml:space="preserve">. </w:t>
      </w:r>
      <w:r w:rsidRPr="38406C73" w:rsidR="707C122D">
        <w:rPr>
          <w:rFonts w:ascii="Times New Roman" w:hAnsi="Times New Roman" w:cs="Times New Roman"/>
        </w:rPr>
        <w:t xml:space="preserve">For the headlights, </w:t>
      </w:r>
      <w:r w:rsidRPr="38406C73" w:rsidR="39AC3541">
        <w:rPr>
          <w:rFonts w:ascii="Times New Roman" w:hAnsi="Times New Roman" w:cs="Times New Roman"/>
        </w:rPr>
        <w:t xml:space="preserve">the team </w:t>
      </w:r>
      <w:r w:rsidRPr="38406C73" w:rsidR="22183DE3">
        <w:rPr>
          <w:rFonts w:ascii="Times New Roman" w:hAnsi="Times New Roman" w:cs="Times New Roman"/>
        </w:rPr>
        <w:t>preferred the first two concepts over the third, but the difference was made by feasibility as the first concept would be significantly more difficult to produce than the second concept.</w:t>
      </w:r>
      <w:r w:rsidRPr="632477A0" w:rsidR="0ACEA69F">
        <w:rPr>
          <w:rFonts w:ascii="Times New Roman" w:hAnsi="Times New Roman" w:cs="Times New Roman"/>
        </w:rPr>
        <w:t xml:space="preserve"> </w:t>
      </w:r>
      <w:r w:rsidRPr="77D5AA12" w:rsidR="0ACEA69F">
        <w:rPr>
          <w:rFonts w:ascii="Times New Roman" w:hAnsi="Times New Roman" w:cs="Times New Roman"/>
        </w:rPr>
        <w:t xml:space="preserve">Regarding the taillights, the first two </w:t>
      </w:r>
      <w:r w:rsidRPr="3AA9B62A" w:rsidR="0ACEA69F">
        <w:rPr>
          <w:rFonts w:ascii="Times New Roman" w:hAnsi="Times New Roman" w:cs="Times New Roman"/>
        </w:rPr>
        <w:t>concepts c</w:t>
      </w:r>
      <w:r w:rsidRPr="3AA9B62A" w:rsidR="56100BD4">
        <w:rPr>
          <w:rFonts w:ascii="Times New Roman" w:hAnsi="Times New Roman" w:cs="Times New Roman"/>
        </w:rPr>
        <w:t xml:space="preserve">ertainly trump the </w:t>
      </w:r>
      <w:r w:rsidRPr="18E5CCD5" w:rsidR="56100BD4">
        <w:rPr>
          <w:rFonts w:ascii="Times New Roman" w:hAnsi="Times New Roman" w:cs="Times New Roman"/>
        </w:rPr>
        <w:t xml:space="preserve">third in terms of appearance but are far more difficult to produce than the third concept. As a result, the team decided to </w:t>
      </w:r>
      <w:r w:rsidRPr="18E5CCD5" w:rsidR="3A96856E">
        <w:rPr>
          <w:rFonts w:ascii="Times New Roman" w:hAnsi="Times New Roman" w:cs="Times New Roman"/>
        </w:rPr>
        <w:t>move forward with the third concept.</w:t>
      </w:r>
    </w:p>
    <w:p w:rsidRPr="008565EB" w:rsidR="00EC10D2" w:rsidP="00EC10D2" w:rsidRDefault="00EC10D2" w14:paraId="6C9F10E8" w14:textId="11E3BE0D">
      <w:pPr>
        <w:pStyle w:val="Caption"/>
        <w:keepNext/>
        <w:rPr>
          <w:rFonts w:ascii="Times New Roman" w:hAnsi="Times New Roman" w:cs="Times New Roman"/>
        </w:rPr>
      </w:pPr>
      <w:bookmarkStart w:name="_Toc191588548" w:id="35"/>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4</w:t>
      </w:r>
      <w:r w:rsidRPr="4BAC78E8">
        <w:rPr>
          <w:rFonts w:ascii="Times New Roman" w:hAnsi="Times New Roman" w:cs="Times New Roman"/>
        </w:rPr>
        <w:fldChar w:fldCharType="end"/>
      </w:r>
      <w:r w:rsidRPr="4BAC78E8">
        <w:rPr>
          <w:rFonts w:ascii="Times New Roman" w:hAnsi="Times New Roman" w:cs="Times New Roman"/>
        </w:rPr>
        <w:t>: Selection Matrix for Headlights</w:t>
      </w:r>
      <w:bookmarkEnd w:id="35"/>
    </w:p>
    <w:p w:rsidR="00646330" w:rsidP="4BAC78E8" w:rsidRDefault="52614280" w14:paraId="7978D57D" w14:textId="102C40FA">
      <w:r>
        <w:rPr>
          <w:noProof/>
        </w:rPr>
        <w:drawing>
          <wp:inline distT="0" distB="0" distL="0" distR="0" wp14:anchorId="10E9A410" wp14:editId="32A87B22">
            <wp:extent cx="5933509" cy="2484526"/>
            <wp:effectExtent l="9525" t="9525" r="9525" b="9525"/>
            <wp:docPr id="675415464" name="Picture 67541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33509" cy="2484526"/>
                    </a:xfrm>
                    <a:prstGeom prst="rect">
                      <a:avLst/>
                    </a:prstGeom>
                    <a:ln w="9525">
                      <a:solidFill>
                        <a:schemeClr val="tx2"/>
                      </a:solidFill>
                      <a:prstDash val="solid"/>
                    </a:ln>
                  </pic:spPr>
                </pic:pic>
              </a:graphicData>
            </a:graphic>
          </wp:inline>
        </w:drawing>
      </w:r>
    </w:p>
    <w:p w:rsidRPr="008565EB" w:rsidR="00EC10D2" w:rsidP="00EC10D2" w:rsidRDefault="00EC10D2" w14:paraId="211DAE32" w14:textId="785E15D4">
      <w:pPr>
        <w:pStyle w:val="Caption"/>
        <w:keepNext/>
        <w:rPr>
          <w:rFonts w:ascii="Times New Roman" w:hAnsi="Times New Roman" w:cs="Times New Roman"/>
        </w:rPr>
      </w:pPr>
      <w:bookmarkStart w:name="_Toc191588549" w:id="36"/>
      <w:r w:rsidRPr="4BAC78E8">
        <w:rPr>
          <w:rFonts w:ascii="Times New Roman" w:hAnsi="Times New Roman" w:cs="Times New Roman"/>
        </w:rPr>
        <w:lastRenderedPageBreak/>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5</w:t>
      </w:r>
      <w:r w:rsidRPr="4BAC78E8">
        <w:rPr>
          <w:rFonts w:ascii="Times New Roman" w:hAnsi="Times New Roman" w:cs="Times New Roman"/>
        </w:rPr>
        <w:fldChar w:fldCharType="end"/>
      </w:r>
      <w:r w:rsidRPr="4BAC78E8">
        <w:rPr>
          <w:rFonts w:ascii="Times New Roman" w:hAnsi="Times New Roman" w:cs="Times New Roman"/>
        </w:rPr>
        <w:t>: Selection Matrix for Taillights</w:t>
      </w:r>
      <w:bookmarkEnd w:id="36"/>
    </w:p>
    <w:p w:rsidR="00FB233D" w:rsidP="4BAC78E8" w:rsidRDefault="0AC95228" w14:paraId="64FDF453" w14:textId="40B95972">
      <w:r>
        <w:rPr>
          <w:noProof/>
        </w:rPr>
        <w:drawing>
          <wp:inline distT="0" distB="0" distL="0" distR="0" wp14:anchorId="61E4D1E2" wp14:editId="45DF3066">
            <wp:extent cx="5989822" cy="1873295"/>
            <wp:effectExtent l="9525" t="9525" r="9525" b="9525"/>
            <wp:docPr id="1128173265" name="Picture 112817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89822" cy="1873295"/>
                    </a:xfrm>
                    <a:prstGeom prst="rect">
                      <a:avLst/>
                    </a:prstGeom>
                    <a:ln w="9525">
                      <a:solidFill>
                        <a:schemeClr val="tx2"/>
                      </a:solidFill>
                      <a:prstDash val="solid"/>
                    </a:ln>
                  </pic:spPr>
                </pic:pic>
              </a:graphicData>
            </a:graphic>
          </wp:inline>
        </w:drawing>
      </w:r>
    </w:p>
    <w:p w:rsidR="0016322A" w:rsidP="4DA8C649" w:rsidRDefault="0016322A" w14:paraId="124B6634" w14:textId="77777777">
      <w:pPr>
        <w:rPr>
          <w:rFonts w:ascii="Times New Roman" w:hAnsi="Times New Roman" w:cs="Times New Roman"/>
        </w:rPr>
      </w:pPr>
    </w:p>
    <w:p w:rsidR="00B608C6" w:rsidP="4DA8C649" w:rsidRDefault="00B608C6" w14:paraId="0D6FA038" w14:textId="5A39FCCF">
      <w:pPr>
        <w:rPr>
          <w:rFonts w:ascii="Times New Roman" w:hAnsi="Times New Roman" w:cs="Times New Roman"/>
        </w:rPr>
      </w:pPr>
      <w:r w:rsidRPr="4BAC78E8">
        <w:rPr>
          <w:rFonts w:ascii="Times New Roman" w:hAnsi="Times New Roman" w:cs="Times New Roman"/>
        </w:rPr>
        <w:t xml:space="preserve">For the racing tires subsystem, </w:t>
      </w:r>
      <w:r w:rsidRPr="4BAC78E8" w:rsidR="734F7CB2">
        <w:rPr>
          <w:rFonts w:ascii="Times New Roman" w:hAnsi="Times New Roman" w:cs="Times New Roman"/>
        </w:rPr>
        <w:t>the team decided to judge the models on treads and feasibility</w:t>
      </w:r>
      <w:r w:rsidRPr="4BAC78E8" w:rsidR="00C642EE">
        <w:rPr>
          <w:rFonts w:ascii="Times New Roman" w:hAnsi="Times New Roman" w:cs="Times New Roman"/>
        </w:rPr>
        <w:t xml:space="preserve">, as indicated in Table </w:t>
      </w:r>
      <w:r w:rsidRPr="4BAC78E8" w:rsidR="00B77E07">
        <w:rPr>
          <w:rFonts w:ascii="Times New Roman" w:hAnsi="Times New Roman" w:cs="Times New Roman"/>
        </w:rPr>
        <w:t>6</w:t>
      </w:r>
      <w:r w:rsidRPr="4BAC78E8" w:rsidR="734F7CB2">
        <w:rPr>
          <w:rFonts w:ascii="Times New Roman" w:hAnsi="Times New Roman" w:cs="Times New Roman"/>
        </w:rPr>
        <w:t>. The treads category is h</w:t>
      </w:r>
      <w:r w:rsidRPr="4BAC78E8" w:rsidR="4B91475C">
        <w:rPr>
          <w:rFonts w:ascii="Times New Roman" w:hAnsi="Times New Roman" w:cs="Times New Roman"/>
        </w:rPr>
        <w:t xml:space="preserve">ow </w:t>
      </w:r>
      <w:proofErr w:type="gramStart"/>
      <w:r w:rsidRPr="4BAC78E8" w:rsidR="4B91475C">
        <w:rPr>
          <w:rFonts w:ascii="Times New Roman" w:hAnsi="Times New Roman" w:cs="Times New Roman"/>
        </w:rPr>
        <w:t>much</w:t>
      </w:r>
      <w:proofErr w:type="gramEnd"/>
      <w:r w:rsidRPr="4BAC78E8" w:rsidR="4B91475C">
        <w:rPr>
          <w:rFonts w:ascii="Times New Roman" w:hAnsi="Times New Roman" w:cs="Times New Roman"/>
        </w:rPr>
        <w:t xml:space="preserve"> traction each tire will provide</w:t>
      </w:r>
      <w:r w:rsidRPr="4BAC78E8" w:rsidR="7B1A8956">
        <w:rPr>
          <w:rFonts w:ascii="Times New Roman" w:hAnsi="Times New Roman" w:cs="Times New Roman"/>
        </w:rPr>
        <w:t xml:space="preserve">. For racing tires, it is ideal to have fewer and shallower treads to maximize surface contact. For this reason, along </w:t>
      </w:r>
      <w:r w:rsidRPr="4BAC78E8" w:rsidR="10FC6460">
        <w:rPr>
          <w:rFonts w:ascii="Times New Roman" w:hAnsi="Times New Roman" w:cs="Times New Roman"/>
        </w:rPr>
        <w:t xml:space="preserve">with the fact that it </w:t>
      </w:r>
      <w:r w:rsidRPr="4BAC78E8" w:rsidR="00EE55CF">
        <w:rPr>
          <w:rFonts w:ascii="Times New Roman" w:hAnsi="Times New Roman" w:cs="Times New Roman"/>
        </w:rPr>
        <w:t>should</w:t>
      </w:r>
      <w:r w:rsidRPr="4BAC78E8" w:rsidR="10FC6460">
        <w:rPr>
          <w:rFonts w:ascii="Times New Roman" w:hAnsi="Times New Roman" w:cs="Times New Roman"/>
        </w:rPr>
        <w:t xml:space="preserve"> be easier to produce, the first concept </w:t>
      </w:r>
      <w:proofErr w:type="gramStart"/>
      <w:r w:rsidRPr="4BAC78E8" w:rsidR="10FC6460">
        <w:rPr>
          <w:rFonts w:ascii="Times New Roman" w:hAnsi="Times New Roman" w:cs="Times New Roman"/>
        </w:rPr>
        <w:t>was chosen</w:t>
      </w:r>
      <w:proofErr w:type="gramEnd"/>
      <w:r w:rsidRPr="4BAC78E8" w:rsidR="10FC6460">
        <w:rPr>
          <w:rFonts w:ascii="Times New Roman" w:hAnsi="Times New Roman" w:cs="Times New Roman"/>
        </w:rPr>
        <w:t>.</w:t>
      </w:r>
    </w:p>
    <w:p w:rsidRPr="004E13A3" w:rsidR="004E13A3" w:rsidP="004E13A3" w:rsidRDefault="00B54B60" w14:paraId="46B024E6" w14:textId="5C8420D4">
      <w:pPr>
        <w:pStyle w:val="Caption"/>
        <w:rPr>
          <w:rFonts w:ascii="Times New Roman" w:hAnsi="Times New Roman" w:cs="Times New Roman"/>
        </w:rPr>
      </w:pPr>
      <w:bookmarkStart w:name="_Toc191588550" w:id="37"/>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6</w:t>
      </w:r>
      <w:r w:rsidRPr="4BAC78E8">
        <w:rPr>
          <w:rFonts w:ascii="Times New Roman" w:hAnsi="Times New Roman" w:cs="Times New Roman"/>
        </w:rPr>
        <w:fldChar w:fldCharType="end"/>
      </w:r>
      <w:r w:rsidRPr="4BAC78E8">
        <w:rPr>
          <w:rFonts w:ascii="Times New Roman" w:hAnsi="Times New Roman" w:cs="Times New Roman"/>
        </w:rPr>
        <w:t>: Selection Matrix for Racing Tires</w:t>
      </w:r>
      <w:bookmarkEnd w:id="37"/>
    </w:p>
    <w:p w:rsidRPr="00B54B60" w:rsidR="00B54B60" w:rsidP="029340B9" w:rsidRDefault="1DA9A6E6" w14:paraId="64E3F18F" w14:textId="2F14A950">
      <w:pPr>
        <w:keepNext/>
      </w:pPr>
      <w:r>
        <w:rPr>
          <w:noProof/>
        </w:rPr>
        <w:drawing>
          <wp:inline distT="0" distB="0" distL="0" distR="0" wp14:anchorId="48AE3442" wp14:editId="1A8C6BA6">
            <wp:extent cx="5865664" cy="2102628"/>
            <wp:effectExtent l="9525" t="9525" r="9525" b="9525"/>
            <wp:docPr id="970175399" name="Picture 13580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02827"/>
                    <pic:cNvPicPr/>
                  </pic:nvPicPr>
                  <pic:blipFill>
                    <a:blip r:embed="rId45">
                      <a:extLst>
                        <a:ext uri="{28A0092B-C50C-407E-A947-70E740481C1C}">
                          <a14:useLocalDpi xmlns:a14="http://schemas.microsoft.com/office/drawing/2010/main" val="0"/>
                        </a:ext>
                      </a:extLst>
                    </a:blip>
                    <a:stretch>
                      <a:fillRect/>
                    </a:stretch>
                  </pic:blipFill>
                  <pic:spPr>
                    <a:xfrm>
                      <a:off x="0" y="0"/>
                      <a:ext cx="5865664" cy="2102628"/>
                    </a:xfrm>
                    <a:prstGeom prst="rect">
                      <a:avLst/>
                    </a:prstGeom>
                    <a:ln w="9525">
                      <a:solidFill>
                        <a:schemeClr val="tx2"/>
                      </a:solidFill>
                      <a:prstDash val="solid"/>
                    </a:ln>
                  </pic:spPr>
                </pic:pic>
              </a:graphicData>
            </a:graphic>
          </wp:inline>
        </w:drawing>
      </w:r>
    </w:p>
    <w:p w:rsidR="000B3544" w:rsidP="4BAC78E8" w:rsidRDefault="000B3544" w14:paraId="10F56DB0" w14:textId="76723909"/>
    <w:p w:rsidR="00A7304B" w:rsidP="4DA8C649" w:rsidRDefault="00A7304B" w14:paraId="5F5D03A8" w14:textId="77777777">
      <w:pPr>
        <w:rPr>
          <w:rFonts w:ascii="Times New Roman" w:hAnsi="Times New Roman" w:cs="Times New Roman"/>
        </w:rPr>
      </w:pPr>
    </w:p>
    <w:p w:rsidR="000B3544" w:rsidP="4DA8C649" w:rsidRDefault="000B3544" w14:paraId="1C65B800" w14:textId="7BA42AA9">
      <w:pPr>
        <w:rPr>
          <w:rFonts w:ascii="Times New Roman" w:hAnsi="Times New Roman" w:cs="Times New Roman"/>
        </w:rPr>
      </w:pPr>
      <w:r w:rsidRPr="4BAC78E8">
        <w:rPr>
          <w:rFonts w:ascii="Times New Roman" w:hAnsi="Times New Roman" w:cs="Times New Roman"/>
        </w:rPr>
        <w:t>For the towing tires subsystem,</w:t>
      </w:r>
      <w:r w:rsidRPr="4BAC78E8" w:rsidR="08E7B848">
        <w:rPr>
          <w:rFonts w:ascii="Times New Roman" w:hAnsi="Times New Roman" w:cs="Times New Roman"/>
        </w:rPr>
        <w:t xml:space="preserve"> the team used the same criteria as used for the racing tires subsystem. However, because the tires </w:t>
      </w:r>
      <w:proofErr w:type="gramStart"/>
      <w:r w:rsidRPr="4BAC78E8" w:rsidR="08E7B848">
        <w:rPr>
          <w:rFonts w:ascii="Times New Roman" w:hAnsi="Times New Roman" w:cs="Times New Roman"/>
        </w:rPr>
        <w:t>are designed</w:t>
      </w:r>
      <w:proofErr w:type="gramEnd"/>
      <w:r w:rsidRPr="4BAC78E8" w:rsidR="08E7B848">
        <w:rPr>
          <w:rFonts w:ascii="Times New Roman" w:hAnsi="Times New Roman" w:cs="Times New Roman"/>
        </w:rPr>
        <w:t xml:space="preserve"> for different </w:t>
      </w:r>
      <w:r w:rsidRPr="4BAC78E8" w:rsidR="377A7011">
        <w:rPr>
          <w:rFonts w:ascii="Times New Roman" w:hAnsi="Times New Roman" w:cs="Times New Roman"/>
        </w:rPr>
        <w:t>applications</w:t>
      </w:r>
      <w:r w:rsidRPr="4BAC78E8" w:rsidR="08E7B848">
        <w:rPr>
          <w:rFonts w:ascii="Times New Roman" w:hAnsi="Times New Roman" w:cs="Times New Roman"/>
        </w:rPr>
        <w:t>, the treads category is slightly different.</w:t>
      </w:r>
      <w:r w:rsidRPr="4BAC78E8" w:rsidR="41554576">
        <w:rPr>
          <w:rFonts w:ascii="Times New Roman" w:hAnsi="Times New Roman" w:cs="Times New Roman"/>
        </w:rPr>
        <w:t xml:space="preserve"> Ideal treads for towing a load are deep. </w:t>
      </w:r>
      <w:r w:rsidRPr="4BAC78E8" w:rsidR="0D18B700">
        <w:rPr>
          <w:rFonts w:ascii="Times New Roman" w:hAnsi="Times New Roman" w:cs="Times New Roman"/>
        </w:rPr>
        <w:t xml:space="preserve">The weights of each tire concept, while important, </w:t>
      </w:r>
      <w:proofErr w:type="gramStart"/>
      <w:r w:rsidRPr="4BAC78E8" w:rsidR="0D18B700">
        <w:rPr>
          <w:rFonts w:ascii="Times New Roman" w:hAnsi="Times New Roman" w:cs="Times New Roman"/>
        </w:rPr>
        <w:t>weren’t</w:t>
      </w:r>
      <w:proofErr w:type="gramEnd"/>
      <w:r w:rsidRPr="4BAC78E8" w:rsidR="0D18B700">
        <w:rPr>
          <w:rFonts w:ascii="Times New Roman" w:hAnsi="Times New Roman" w:cs="Times New Roman"/>
        </w:rPr>
        <w:t xml:space="preserve"> considered as a factor as these are simply concepts of a design which doesn</w:t>
      </w:r>
      <w:r w:rsidRPr="4BAC78E8" w:rsidR="5FDDE280">
        <w:rPr>
          <w:rFonts w:ascii="Times New Roman" w:hAnsi="Times New Roman" w:cs="Times New Roman"/>
        </w:rPr>
        <w:t xml:space="preserve">’t consider material, size, etc. </w:t>
      </w:r>
      <w:r w:rsidRPr="4BAC78E8" w:rsidR="0D18B700">
        <w:rPr>
          <w:rFonts w:ascii="Times New Roman" w:hAnsi="Times New Roman" w:cs="Times New Roman"/>
        </w:rPr>
        <w:t>So, d</w:t>
      </w:r>
      <w:r w:rsidRPr="4BAC78E8" w:rsidR="5C5C394B">
        <w:rPr>
          <w:rFonts w:ascii="Times New Roman" w:hAnsi="Times New Roman" w:cs="Times New Roman"/>
        </w:rPr>
        <w:t xml:space="preserve">ue to the vast depth of the treads on design two and its greater feasibility, the team decided to move forward </w:t>
      </w:r>
      <w:r w:rsidRPr="4BAC78E8" w:rsidR="6DB7276B">
        <w:rPr>
          <w:rFonts w:ascii="Times New Roman" w:hAnsi="Times New Roman" w:cs="Times New Roman"/>
        </w:rPr>
        <w:t>with it</w:t>
      </w:r>
      <w:r w:rsidRPr="4BAC78E8" w:rsidR="5260A0DC">
        <w:rPr>
          <w:rFonts w:ascii="Times New Roman" w:hAnsi="Times New Roman" w:cs="Times New Roman"/>
        </w:rPr>
        <w:t xml:space="preserve"> (Table 7).</w:t>
      </w:r>
    </w:p>
    <w:p w:rsidRPr="00B54B60" w:rsidR="00B54B60" w:rsidP="00B54B60" w:rsidRDefault="00B54B60" w14:paraId="5233B553" w14:textId="51E67233">
      <w:pPr>
        <w:pStyle w:val="Caption"/>
        <w:keepNext/>
        <w:rPr>
          <w:rFonts w:ascii="Times New Roman" w:hAnsi="Times New Roman" w:cs="Times New Roman"/>
        </w:rPr>
      </w:pPr>
      <w:bookmarkStart w:name="_Toc191588551" w:id="38"/>
      <w:r w:rsidRPr="4BAC78E8">
        <w:rPr>
          <w:rFonts w:ascii="Times New Roman" w:hAnsi="Times New Roman" w:cs="Times New Roman"/>
        </w:rPr>
        <w:lastRenderedPageBreak/>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7</w:t>
      </w:r>
      <w:r w:rsidRPr="4BAC78E8">
        <w:rPr>
          <w:rFonts w:ascii="Times New Roman" w:hAnsi="Times New Roman" w:cs="Times New Roman"/>
        </w:rPr>
        <w:fldChar w:fldCharType="end"/>
      </w:r>
      <w:r w:rsidRPr="4BAC78E8">
        <w:rPr>
          <w:rFonts w:ascii="Times New Roman" w:hAnsi="Times New Roman" w:cs="Times New Roman"/>
        </w:rPr>
        <w:t>: Selection Matrix for Towing Tires</w:t>
      </w:r>
      <w:bookmarkEnd w:id="38"/>
    </w:p>
    <w:p w:rsidR="000B3544" w:rsidP="4BAC78E8" w:rsidRDefault="3380109E" w14:paraId="313DAD8C" w14:textId="00CAC0BD">
      <w:r>
        <w:rPr>
          <w:noProof/>
        </w:rPr>
        <w:drawing>
          <wp:inline distT="0" distB="0" distL="0" distR="0" wp14:anchorId="1A9B3A79" wp14:editId="758C899B">
            <wp:extent cx="5851724" cy="2400475"/>
            <wp:effectExtent l="9525" t="9525" r="9525" b="9525"/>
            <wp:docPr id="1177583128" name="Picture 117758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51724" cy="2400475"/>
                    </a:xfrm>
                    <a:prstGeom prst="rect">
                      <a:avLst/>
                    </a:prstGeom>
                    <a:ln w="9525">
                      <a:solidFill>
                        <a:schemeClr val="tx2"/>
                      </a:solidFill>
                      <a:prstDash val="solid"/>
                    </a:ln>
                  </pic:spPr>
                </pic:pic>
              </a:graphicData>
            </a:graphic>
          </wp:inline>
        </w:drawing>
      </w:r>
    </w:p>
    <w:p w:rsidR="00D57199" w:rsidP="4DA8C649" w:rsidRDefault="00D57199" w14:paraId="3DA89681" w14:textId="2FE562C4">
      <w:pPr>
        <w:rPr>
          <w:rFonts w:ascii="Times New Roman" w:hAnsi="Times New Roman" w:cs="Times New Roman"/>
        </w:rPr>
      </w:pPr>
      <w:r>
        <w:rPr>
          <w:rFonts w:ascii="Times New Roman" w:hAnsi="Times New Roman" w:cs="Times New Roman"/>
        </w:rPr>
        <w:t xml:space="preserve">For the aluminum bumper geometry subsystem, </w:t>
      </w:r>
      <w:r w:rsidR="00042AA3">
        <w:rPr>
          <w:rFonts w:ascii="Times New Roman" w:hAnsi="Times New Roman" w:cs="Times New Roman"/>
        </w:rPr>
        <w:t>the</w:t>
      </w:r>
      <w:r w:rsidR="000559EA">
        <w:rPr>
          <w:rFonts w:ascii="Times New Roman" w:hAnsi="Times New Roman" w:cs="Times New Roman"/>
        </w:rPr>
        <w:t xml:space="preserve"> team decided to </w:t>
      </w:r>
      <w:r w:rsidR="0035602E">
        <w:rPr>
          <w:rFonts w:ascii="Times New Roman" w:hAnsi="Times New Roman" w:cs="Times New Roman"/>
        </w:rPr>
        <w:t xml:space="preserve">judge the </w:t>
      </w:r>
      <w:r w:rsidR="004B2811">
        <w:rPr>
          <w:rFonts w:ascii="Times New Roman" w:hAnsi="Times New Roman" w:cs="Times New Roman"/>
        </w:rPr>
        <w:t>concepts based</w:t>
      </w:r>
      <w:r w:rsidR="00F13360">
        <w:rPr>
          <w:rFonts w:ascii="Times New Roman" w:hAnsi="Times New Roman" w:cs="Times New Roman"/>
        </w:rPr>
        <w:t xml:space="preserve"> on weight distribution, </w:t>
      </w:r>
      <w:r w:rsidR="002C6D0E">
        <w:rPr>
          <w:rFonts w:ascii="Times New Roman" w:hAnsi="Times New Roman" w:cs="Times New Roman"/>
        </w:rPr>
        <w:t>v</w:t>
      </w:r>
      <w:r w:rsidR="00F13360">
        <w:rPr>
          <w:rFonts w:ascii="Times New Roman" w:hAnsi="Times New Roman" w:cs="Times New Roman"/>
        </w:rPr>
        <w:t>olume, and feasibility</w:t>
      </w:r>
      <w:r w:rsidR="00B77E07">
        <w:rPr>
          <w:rFonts w:ascii="Times New Roman" w:hAnsi="Times New Roman" w:cs="Times New Roman"/>
        </w:rPr>
        <w:t>, as indicated in Table 8</w:t>
      </w:r>
      <w:r w:rsidR="00F13360">
        <w:rPr>
          <w:rFonts w:ascii="Times New Roman" w:hAnsi="Times New Roman" w:cs="Times New Roman"/>
        </w:rPr>
        <w:t xml:space="preserve">. </w:t>
      </w:r>
      <w:r w:rsidR="004B2811">
        <w:rPr>
          <w:rFonts w:ascii="Times New Roman" w:hAnsi="Times New Roman" w:cs="Times New Roman"/>
        </w:rPr>
        <w:t>The w</w:t>
      </w:r>
      <w:r w:rsidR="00C75EDE">
        <w:rPr>
          <w:rFonts w:ascii="Times New Roman" w:hAnsi="Times New Roman" w:cs="Times New Roman"/>
        </w:rPr>
        <w:t>eight distributio</w:t>
      </w:r>
      <w:r w:rsidR="004B2811">
        <w:rPr>
          <w:rFonts w:ascii="Times New Roman" w:hAnsi="Times New Roman" w:cs="Times New Roman"/>
        </w:rPr>
        <w:t xml:space="preserve">n </w:t>
      </w:r>
      <w:r w:rsidR="002C0CC4">
        <w:rPr>
          <w:rFonts w:ascii="Times New Roman" w:hAnsi="Times New Roman" w:cs="Times New Roman"/>
        </w:rPr>
        <w:t xml:space="preserve">section </w:t>
      </w:r>
      <w:proofErr w:type="gramStart"/>
      <w:r w:rsidR="00C75EDE">
        <w:rPr>
          <w:rFonts w:ascii="Times New Roman" w:hAnsi="Times New Roman" w:cs="Times New Roman"/>
        </w:rPr>
        <w:t>was judged</w:t>
      </w:r>
      <w:proofErr w:type="gramEnd"/>
      <w:r w:rsidR="00C75EDE">
        <w:rPr>
          <w:rFonts w:ascii="Times New Roman" w:hAnsi="Times New Roman" w:cs="Times New Roman"/>
        </w:rPr>
        <w:t xml:space="preserve"> on </w:t>
      </w:r>
      <w:r w:rsidR="003902A9">
        <w:rPr>
          <w:rFonts w:ascii="Times New Roman" w:hAnsi="Times New Roman" w:cs="Times New Roman"/>
        </w:rPr>
        <w:t xml:space="preserve">how much </w:t>
      </w:r>
      <w:r w:rsidR="002C6D0E">
        <w:rPr>
          <w:rFonts w:ascii="Times New Roman" w:hAnsi="Times New Roman" w:cs="Times New Roman"/>
        </w:rPr>
        <w:t>the bumper would affect</w:t>
      </w:r>
      <w:r w:rsidR="003902A9">
        <w:rPr>
          <w:rFonts w:ascii="Times New Roman" w:hAnsi="Times New Roman" w:cs="Times New Roman"/>
        </w:rPr>
        <w:t xml:space="preserve"> the </w:t>
      </w:r>
      <w:r w:rsidR="00663B9A">
        <w:rPr>
          <w:rFonts w:ascii="Times New Roman" w:hAnsi="Times New Roman" w:cs="Times New Roman"/>
        </w:rPr>
        <w:t>center of mass for the vehicle</w:t>
      </w:r>
      <w:r w:rsidR="002C6D0E">
        <w:rPr>
          <w:rFonts w:ascii="Times New Roman" w:hAnsi="Times New Roman" w:cs="Times New Roman"/>
        </w:rPr>
        <w:t xml:space="preserve">, which </w:t>
      </w:r>
      <w:r w:rsidR="00663B9A">
        <w:rPr>
          <w:rFonts w:ascii="Times New Roman" w:hAnsi="Times New Roman" w:cs="Times New Roman"/>
        </w:rPr>
        <w:t>was the same for all</w:t>
      </w:r>
      <w:r w:rsidR="002C6D0E">
        <w:rPr>
          <w:rFonts w:ascii="Times New Roman" w:hAnsi="Times New Roman" w:cs="Times New Roman"/>
        </w:rPr>
        <w:t xml:space="preserve"> three concepts</w:t>
      </w:r>
      <w:r w:rsidR="00663B9A">
        <w:rPr>
          <w:rFonts w:ascii="Times New Roman" w:hAnsi="Times New Roman" w:cs="Times New Roman"/>
        </w:rPr>
        <w:t xml:space="preserve">. </w:t>
      </w:r>
      <w:r w:rsidR="002C0CC4">
        <w:rPr>
          <w:rFonts w:ascii="Times New Roman" w:hAnsi="Times New Roman" w:cs="Times New Roman"/>
        </w:rPr>
        <w:t>The</w:t>
      </w:r>
      <w:r w:rsidR="00663B9A">
        <w:rPr>
          <w:rFonts w:ascii="Times New Roman" w:hAnsi="Times New Roman" w:cs="Times New Roman"/>
        </w:rPr>
        <w:t xml:space="preserve"> volume</w:t>
      </w:r>
      <w:r w:rsidR="00D70A9F">
        <w:rPr>
          <w:rFonts w:ascii="Times New Roman" w:hAnsi="Times New Roman" w:cs="Times New Roman"/>
        </w:rPr>
        <w:t xml:space="preserve"> </w:t>
      </w:r>
      <w:r w:rsidR="002C0CC4">
        <w:rPr>
          <w:rFonts w:ascii="Times New Roman" w:hAnsi="Times New Roman" w:cs="Times New Roman"/>
        </w:rPr>
        <w:t xml:space="preserve">section </w:t>
      </w:r>
      <w:r w:rsidR="00D70A9F">
        <w:rPr>
          <w:rFonts w:ascii="Times New Roman" w:hAnsi="Times New Roman" w:cs="Times New Roman"/>
        </w:rPr>
        <w:t xml:space="preserve">was judged </w:t>
      </w:r>
      <w:r w:rsidR="002C6D0E">
        <w:rPr>
          <w:rFonts w:ascii="Times New Roman" w:hAnsi="Times New Roman" w:cs="Times New Roman"/>
        </w:rPr>
        <w:t xml:space="preserve">based </w:t>
      </w:r>
      <w:r w:rsidR="00D70A9F">
        <w:rPr>
          <w:rFonts w:ascii="Times New Roman" w:hAnsi="Times New Roman" w:cs="Times New Roman"/>
        </w:rPr>
        <w:t xml:space="preserve">on how little volume it </w:t>
      </w:r>
      <w:proofErr w:type="gramStart"/>
      <w:r w:rsidR="00D70A9F">
        <w:rPr>
          <w:rFonts w:ascii="Times New Roman" w:hAnsi="Times New Roman" w:cs="Times New Roman"/>
        </w:rPr>
        <w:t>took up</w:t>
      </w:r>
      <w:proofErr w:type="gramEnd"/>
      <w:r w:rsidR="00D70A9F">
        <w:rPr>
          <w:rFonts w:ascii="Times New Roman" w:hAnsi="Times New Roman" w:cs="Times New Roman"/>
        </w:rPr>
        <w:t xml:space="preserve">. The third and final was </w:t>
      </w:r>
      <w:r w:rsidR="00344FD0">
        <w:rPr>
          <w:rFonts w:ascii="Times New Roman" w:hAnsi="Times New Roman" w:cs="Times New Roman"/>
        </w:rPr>
        <w:t xml:space="preserve">feasibility, this </w:t>
      </w:r>
      <w:proofErr w:type="gramStart"/>
      <w:r w:rsidR="00344FD0">
        <w:rPr>
          <w:rFonts w:ascii="Times New Roman" w:hAnsi="Times New Roman" w:cs="Times New Roman"/>
        </w:rPr>
        <w:t>was judged</w:t>
      </w:r>
      <w:proofErr w:type="gramEnd"/>
      <w:r w:rsidR="00344FD0">
        <w:rPr>
          <w:rFonts w:ascii="Times New Roman" w:hAnsi="Times New Roman" w:cs="Times New Roman"/>
        </w:rPr>
        <w:t xml:space="preserve"> on </w:t>
      </w:r>
      <w:r w:rsidR="002E3A78">
        <w:rPr>
          <w:rFonts w:ascii="Times New Roman" w:hAnsi="Times New Roman" w:cs="Times New Roman"/>
        </w:rPr>
        <w:t xml:space="preserve">how </w:t>
      </w:r>
      <w:r w:rsidR="008C5971">
        <w:rPr>
          <w:rFonts w:ascii="Times New Roman" w:hAnsi="Times New Roman" w:cs="Times New Roman"/>
        </w:rPr>
        <w:t>easily this would be to manufacture.</w:t>
      </w:r>
      <w:r w:rsidR="00F260EC">
        <w:rPr>
          <w:rFonts w:ascii="Times New Roman" w:hAnsi="Times New Roman" w:cs="Times New Roman"/>
        </w:rPr>
        <w:t xml:space="preserve"> F</w:t>
      </w:r>
      <w:r w:rsidR="00EA2B2F">
        <w:rPr>
          <w:rFonts w:ascii="Times New Roman" w:hAnsi="Times New Roman" w:cs="Times New Roman"/>
        </w:rPr>
        <w:t>easibility</w:t>
      </w:r>
      <w:r w:rsidR="00F260EC">
        <w:rPr>
          <w:rFonts w:ascii="Times New Roman" w:hAnsi="Times New Roman" w:cs="Times New Roman"/>
        </w:rPr>
        <w:t xml:space="preserve"> </w:t>
      </w:r>
      <w:proofErr w:type="gramStart"/>
      <w:r w:rsidR="00F260EC">
        <w:rPr>
          <w:rFonts w:ascii="Times New Roman" w:hAnsi="Times New Roman" w:cs="Times New Roman"/>
        </w:rPr>
        <w:t xml:space="preserve">was </w:t>
      </w:r>
      <w:r w:rsidR="007F5A00">
        <w:rPr>
          <w:rFonts w:ascii="Times New Roman" w:hAnsi="Times New Roman" w:cs="Times New Roman"/>
        </w:rPr>
        <w:t>weighted</w:t>
      </w:r>
      <w:proofErr w:type="gramEnd"/>
      <w:r w:rsidR="007F5A00">
        <w:rPr>
          <w:rFonts w:ascii="Times New Roman" w:hAnsi="Times New Roman" w:cs="Times New Roman"/>
        </w:rPr>
        <w:t xml:space="preserve"> </w:t>
      </w:r>
      <w:r w:rsidR="00F260EC">
        <w:rPr>
          <w:rFonts w:ascii="Times New Roman" w:hAnsi="Times New Roman" w:cs="Times New Roman"/>
        </w:rPr>
        <w:t xml:space="preserve">the highest, </w:t>
      </w:r>
      <w:r w:rsidR="00EA2B2F">
        <w:rPr>
          <w:rFonts w:ascii="Times New Roman" w:hAnsi="Times New Roman" w:cs="Times New Roman"/>
        </w:rPr>
        <w:t xml:space="preserve">so the team decided to </w:t>
      </w:r>
      <w:r w:rsidR="00F260EC">
        <w:rPr>
          <w:rFonts w:ascii="Times New Roman" w:hAnsi="Times New Roman" w:cs="Times New Roman"/>
        </w:rPr>
        <w:t>proceed</w:t>
      </w:r>
      <w:r w:rsidR="00EA2B2F">
        <w:rPr>
          <w:rFonts w:ascii="Times New Roman" w:hAnsi="Times New Roman" w:cs="Times New Roman"/>
        </w:rPr>
        <w:t xml:space="preserve"> with concept number </w:t>
      </w:r>
      <w:r w:rsidR="00F70D62">
        <w:rPr>
          <w:rFonts w:ascii="Times New Roman" w:hAnsi="Times New Roman" w:cs="Times New Roman"/>
        </w:rPr>
        <w:t>three.</w:t>
      </w:r>
    </w:p>
    <w:p w:rsidRPr="00DF7AE0" w:rsidR="00DF7AE0" w:rsidP="00DF7AE0" w:rsidRDefault="00DF7AE0" w14:paraId="0C42C48E" w14:textId="5C7E9ED6">
      <w:pPr>
        <w:pStyle w:val="Caption"/>
        <w:keepNext/>
        <w:rPr>
          <w:rFonts w:ascii="Times New Roman" w:hAnsi="Times New Roman" w:cs="Times New Roman"/>
        </w:rPr>
      </w:pPr>
      <w:bookmarkStart w:name="_Toc191588552" w:id="39"/>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8</w:t>
      </w:r>
      <w:r w:rsidRPr="4BAC78E8">
        <w:rPr>
          <w:rFonts w:ascii="Times New Roman" w:hAnsi="Times New Roman" w:cs="Times New Roman"/>
        </w:rPr>
        <w:fldChar w:fldCharType="end"/>
      </w:r>
      <w:r w:rsidRPr="4BAC78E8">
        <w:rPr>
          <w:rFonts w:ascii="Times New Roman" w:hAnsi="Times New Roman" w:cs="Times New Roman"/>
        </w:rPr>
        <w:t>: Selection Matrix for Bumper Geometry Subsystem</w:t>
      </w:r>
      <w:bookmarkEnd w:id="39"/>
    </w:p>
    <w:p w:rsidR="00D57199" w:rsidP="4BAC78E8" w:rsidRDefault="3E8B9D02" w14:paraId="16B1B74C" w14:textId="17351537">
      <w:r>
        <w:rPr>
          <w:noProof/>
        </w:rPr>
        <w:drawing>
          <wp:inline distT="0" distB="0" distL="0" distR="0" wp14:anchorId="47DED369" wp14:editId="5491EDFE">
            <wp:extent cx="6088704" cy="2342460"/>
            <wp:effectExtent l="9525" t="9525" r="9525" b="9525"/>
            <wp:docPr id="1654670404" name="Picture 16546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88704" cy="2342460"/>
                    </a:xfrm>
                    <a:prstGeom prst="rect">
                      <a:avLst/>
                    </a:prstGeom>
                    <a:ln w="9525">
                      <a:solidFill>
                        <a:schemeClr val="tx2"/>
                      </a:solidFill>
                      <a:prstDash val="solid"/>
                    </a:ln>
                  </pic:spPr>
                </pic:pic>
              </a:graphicData>
            </a:graphic>
          </wp:inline>
        </w:drawing>
      </w:r>
    </w:p>
    <w:p w:rsidR="00A7304B" w:rsidP="4BAC78E8" w:rsidRDefault="00A7304B" w14:paraId="68CF9B43" w14:textId="77777777">
      <w:pPr>
        <w:rPr>
          <w:rFonts w:ascii="Times New Roman" w:hAnsi="Times New Roman" w:cs="Times New Roman"/>
        </w:rPr>
      </w:pPr>
    </w:p>
    <w:p w:rsidR="000F72C1" w:rsidP="4BAC78E8" w:rsidRDefault="000F72C1" w14:paraId="3F68D0E7" w14:textId="7AAC49D6">
      <w:pPr>
        <w:rPr>
          <w:rFonts w:ascii="Times New Roman" w:hAnsi="Times New Roman" w:cs="Times New Roman"/>
        </w:rPr>
      </w:pPr>
      <w:r w:rsidRPr="4BAC78E8">
        <w:rPr>
          <w:rFonts w:ascii="Times New Roman" w:hAnsi="Times New Roman" w:cs="Times New Roman"/>
        </w:rPr>
        <w:t>For the trailer hitch geometry subsystem,</w:t>
      </w:r>
      <w:r w:rsidRPr="4BAC78E8" w:rsidR="00F1618C">
        <w:rPr>
          <w:rFonts w:ascii="Times New Roman" w:hAnsi="Times New Roman" w:cs="Times New Roman"/>
        </w:rPr>
        <w:t xml:space="preserve"> </w:t>
      </w:r>
      <w:r w:rsidRPr="4BAC78E8" w:rsidR="00042AA3">
        <w:rPr>
          <w:rFonts w:ascii="Times New Roman" w:hAnsi="Times New Roman" w:cs="Times New Roman"/>
        </w:rPr>
        <w:t>the</w:t>
      </w:r>
      <w:r w:rsidRPr="4BAC78E8" w:rsidR="00F1618C">
        <w:rPr>
          <w:rFonts w:ascii="Times New Roman" w:hAnsi="Times New Roman" w:cs="Times New Roman"/>
        </w:rPr>
        <w:t xml:space="preserve"> team </w:t>
      </w:r>
      <w:r w:rsidRPr="4BAC78E8" w:rsidR="007F1E57">
        <w:rPr>
          <w:rFonts w:ascii="Times New Roman" w:hAnsi="Times New Roman" w:cs="Times New Roman"/>
        </w:rPr>
        <w:t>judged</w:t>
      </w:r>
      <w:r w:rsidRPr="4BAC78E8" w:rsidR="00EB389D">
        <w:rPr>
          <w:rFonts w:ascii="Times New Roman" w:hAnsi="Times New Roman" w:cs="Times New Roman"/>
        </w:rPr>
        <w:t xml:space="preserve"> the hitch geometries based on feasibility, simplicity, and strength</w:t>
      </w:r>
      <w:r w:rsidRPr="4BAC78E8" w:rsidR="00B77E07">
        <w:rPr>
          <w:rFonts w:ascii="Times New Roman" w:hAnsi="Times New Roman" w:cs="Times New Roman"/>
        </w:rPr>
        <w:t xml:space="preserve">, as indicated in Table </w:t>
      </w:r>
      <w:r w:rsidRPr="4BAC78E8" w:rsidR="0072006E">
        <w:rPr>
          <w:rFonts w:ascii="Times New Roman" w:hAnsi="Times New Roman" w:cs="Times New Roman"/>
        </w:rPr>
        <w:t>9</w:t>
      </w:r>
      <w:r w:rsidRPr="4BAC78E8" w:rsidR="00EB389D">
        <w:rPr>
          <w:rFonts w:ascii="Times New Roman" w:hAnsi="Times New Roman" w:cs="Times New Roman"/>
        </w:rPr>
        <w:t xml:space="preserve">. </w:t>
      </w:r>
      <w:r w:rsidRPr="4BAC78E8" w:rsidR="006D0257">
        <w:rPr>
          <w:rFonts w:ascii="Times New Roman" w:hAnsi="Times New Roman" w:cs="Times New Roman"/>
        </w:rPr>
        <w:t>The f</w:t>
      </w:r>
      <w:r w:rsidRPr="4BAC78E8" w:rsidR="00D123B6">
        <w:rPr>
          <w:rFonts w:ascii="Times New Roman" w:hAnsi="Times New Roman" w:cs="Times New Roman"/>
        </w:rPr>
        <w:t>easibility</w:t>
      </w:r>
      <w:r w:rsidRPr="4BAC78E8" w:rsidR="006D0257">
        <w:rPr>
          <w:rFonts w:ascii="Times New Roman" w:hAnsi="Times New Roman" w:cs="Times New Roman"/>
        </w:rPr>
        <w:t xml:space="preserve"> section </w:t>
      </w:r>
      <w:proofErr w:type="gramStart"/>
      <w:r w:rsidRPr="4BAC78E8" w:rsidR="006D0257">
        <w:rPr>
          <w:rFonts w:ascii="Times New Roman" w:hAnsi="Times New Roman" w:cs="Times New Roman"/>
        </w:rPr>
        <w:t>was scored</w:t>
      </w:r>
      <w:proofErr w:type="gramEnd"/>
      <w:r w:rsidRPr="4BAC78E8" w:rsidR="006D0257">
        <w:rPr>
          <w:rFonts w:ascii="Times New Roman" w:hAnsi="Times New Roman" w:cs="Times New Roman"/>
        </w:rPr>
        <w:t xml:space="preserve"> on how </w:t>
      </w:r>
      <w:r w:rsidRPr="4BAC78E8" w:rsidR="00B6159C">
        <w:rPr>
          <w:rFonts w:ascii="Times New Roman" w:hAnsi="Times New Roman" w:cs="Times New Roman"/>
        </w:rPr>
        <w:t xml:space="preserve">easy </w:t>
      </w:r>
      <w:r w:rsidRPr="4BAC78E8" w:rsidR="3C593647">
        <w:rPr>
          <w:rFonts w:ascii="Times New Roman" w:hAnsi="Times New Roman" w:cs="Times New Roman"/>
        </w:rPr>
        <w:t>it would</w:t>
      </w:r>
      <w:r w:rsidRPr="4BAC78E8" w:rsidR="00B6159C">
        <w:rPr>
          <w:rFonts w:ascii="Times New Roman" w:hAnsi="Times New Roman" w:cs="Times New Roman"/>
        </w:rPr>
        <w:t xml:space="preserve"> be to manufacture</w:t>
      </w:r>
      <w:r w:rsidRPr="4BAC78E8" w:rsidR="00BC5F12">
        <w:rPr>
          <w:rFonts w:ascii="Times New Roman" w:hAnsi="Times New Roman" w:cs="Times New Roman"/>
        </w:rPr>
        <w:t xml:space="preserve">. </w:t>
      </w:r>
      <w:r w:rsidRPr="4BAC78E8" w:rsidR="6A858602">
        <w:rPr>
          <w:rFonts w:ascii="Times New Roman" w:hAnsi="Times New Roman" w:cs="Times New Roman"/>
        </w:rPr>
        <w:t>Connectivity is how well each hitch connects the bumper and trailer.</w:t>
      </w:r>
      <w:r w:rsidRPr="4BAC78E8" w:rsidR="00976C57">
        <w:rPr>
          <w:rFonts w:ascii="Times New Roman" w:hAnsi="Times New Roman" w:cs="Times New Roman"/>
        </w:rPr>
        <w:t xml:space="preserve"> </w:t>
      </w:r>
      <w:r w:rsidRPr="4BAC78E8" w:rsidR="008E19D3">
        <w:rPr>
          <w:rFonts w:ascii="Times New Roman" w:hAnsi="Times New Roman" w:cs="Times New Roman"/>
        </w:rPr>
        <w:t>S</w:t>
      </w:r>
      <w:r w:rsidRPr="4BAC78E8" w:rsidR="00976C57">
        <w:rPr>
          <w:rFonts w:ascii="Times New Roman" w:hAnsi="Times New Roman" w:cs="Times New Roman"/>
        </w:rPr>
        <w:t>trength</w:t>
      </w:r>
      <w:r w:rsidRPr="4BAC78E8" w:rsidR="008E19D3">
        <w:rPr>
          <w:rFonts w:ascii="Times New Roman" w:hAnsi="Times New Roman" w:cs="Times New Roman"/>
        </w:rPr>
        <w:t xml:space="preserve"> was scored based on how</w:t>
      </w:r>
      <w:r w:rsidRPr="4BAC78E8" w:rsidR="00187934">
        <w:rPr>
          <w:rFonts w:ascii="Times New Roman" w:hAnsi="Times New Roman" w:cs="Times New Roman"/>
        </w:rPr>
        <w:t xml:space="preserve"> well each hitch would </w:t>
      </w:r>
      <w:proofErr w:type="gramStart"/>
      <w:r w:rsidRPr="4BAC78E8" w:rsidR="00187934">
        <w:rPr>
          <w:rFonts w:ascii="Times New Roman" w:hAnsi="Times New Roman" w:cs="Times New Roman"/>
        </w:rPr>
        <w:t>handle</w:t>
      </w:r>
      <w:proofErr w:type="gramEnd"/>
      <w:r w:rsidRPr="4BAC78E8" w:rsidR="00A26B69">
        <w:rPr>
          <w:rFonts w:ascii="Times New Roman" w:hAnsi="Times New Roman" w:cs="Times New Roman"/>
        </w:rPr>
        <w:t xml:space="preserve"> vibrations and </w:t>
      </w:r>
      <w:proofErr w:type="gramStart"/>
      <w:r w:rsidRPr="4BAC78E8" w:rsidR="00A26B69">
        <w:rPr>
          <w:rFonts w:ascii="Times New Roman" w:hAnsi="Times New Roman" w:cs="Times New Roman"/>
        </w:rPr>
        <w:lastRenderedPageBreak/>
        <w:t>stresse</w:t>
      </w:r>
      <w:r w:rsidRPr="4BAC78E8" w:rsidR="008E19D3">
        <w:rPr>
          <w:rFonts w:ascii="Times New Roman" w:hAnsi="Times New Roman" w:cs="Times New Roman"/>
        </w:rPr>
        <w:t>s</w:t>
      </w:r>
      <w:proofErr w:type="gramEnd"/>
      <w:r w:rsidRPr="4BAC78E8" w:rsidR="008E19D3">
        <w:rPr>
          <w:rFonts w:ascii="Times New Roman" w:hAnsi="Times New Roman" w:cs="Times New Roman"/>
        </w:rPr>
        <w:t xml:space="preserve"> caused by the load on the trailer.</w:t>
      </w:r>
      <w:r w:rsidRPr="4BAC78E8" w:rsidR="00F70D62">
        <w:rPr>
          <w:rFonts w:ascii="Times New Roman" w:hAnsi="Times New Roman" w:cs="Times New Roman"/>
        </w:rPr>
        <w:t xml:space="preserve"> Since strength was the </w:t>
      </w:r>
      <w:r w:rsidRPr="4BAC78E8" w:rsidR="000B52A0">
        <w:rPr>
          <w:rFonts w:ascii="Times New Roman" w:hAnsi="Times New Roman" w:cs="Times New Roman"/>
        </w:rPr>
        <w:t xml:space="preserve">most important feature of the design, the team decided to </w:t>
      </w:r>
      <w:r w:rsidRPr="4BAC78E8" w:rsidR="008E19D3">
        <w:rPr>
          <w:rFonts w:ascii="Times New Roman" w:hAnsi="Times New Roman" w:cs="Times New Roman"/>
        </w:rPr>
        <w:t>proceed</w:t>
      </w:r>
      <w:r w:rsidRPr="4BAC78E8" w:rsidR="000B52A0">
        <w:rPr>
          <w:rFonts w:ascii="Times New Roman" w:hAnsi="Times New Roman" w:cs="Times New Roman"/>
        </w:rPr>
        <w:t xml:space="preserve"> with concept </w:t>
      </w:r>
      <w:r w:rsidRPr="4BAC78E8" w:rsidR="00042AA3">
        <w:rPr>
          <w:rFonts w:ascii="Times New Roman" w:hAnsi="Times New Roman" w:cs="Times New Roman"/>
        </w:rPr>
        <w:t>two</w:t>
      </w:r>
      <w:r w:rsidRPr="4BAC78E8" w:rsidR="000B52A0">
        <w:rPr>
          <w:rFonts w:ascii="Times New Roman" w:hAnsi="Times New Roman" w:cs="Times New Roman"/>
        </w:rPr>
        <w:t xml:space="preserve"> due to </w:t>
      </w:r>
      <w:r w:rsidRPr="4BAC78E8" w:rsidR="00042AA3">
        <w:rPr>
          <w:rFonts w:ascii="Times New Roman" w:hAnsi="Times New Roman" w:cs="Times New Roman"/>
        </w:rPr>
        <w:t>its</w:t>
      </w:r>
      <w:r w:rsidRPr="4BAC78E8" w:rsidR="000B52A0">
        <w:rPr>
          <w:rFonts w:ascii="Times New Roman" w:hAnsi="Times New Roman" w:cs="Times New Roman"/>
        </w:rPr>
        <w:t xml:space="preserve"> greater strength</w:t>
      </w:r>
      <w:r w:rsidRPr="4BAC78E8" w:rsidR="00411F2C">
        <w:rPr>
          <w:rFonts w:ascii="Times New Roman" w:hAnsi="Times New Roman" w:cs="Times New Roman"/>
        </w:rPr>
        <w:t>.</w:t>
      </w:r>
    </w:p>
    <w:p w:rsidRPr="00DF7AE0" w:rsidR="00DF7AE0" w:rsidP="00DF7AE0" w:rsidRDefault="00DF7AE0" w14:paraId="021A0CAC" w14:textId="3A2D3473">
      <w:pPr>
        <w:pStyle w:val="Caption"/>
        <w:keepNext/>
        <w:rPr>
          <w:rFonts w:ascii="Times New Roman" w:hAnsi="Times New Roman" w:cs="Times New Roman"/>
        </w:rPr>
      </w:pPr>
      <w:bookmarkStart w:name="_Toc191588553" w:id="40"/>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9</w:t>
      </w:r>
      <w:r w:rsidRPr="4BAC78E8">
        <w:rPr>
          <w:rFonts w:ascii="Times New Roman" w:hAnsi="Times New Roman" w:cs="Times New Roman"/>
        </w:rPr>
        <w:fldChar w:fldCharType="end"/>
      </w:r>
      <w:r w:rsidRPr="4BAC78E8">
        <w:rPr>
          <w:rFonts w:ascii="Times New Roman" w:hAnsi="Times New Roman" w:cs="Times New Roman"/>
        </w:rPr>
        <w:t>: Selection Matrix for Trailer Hitch Geometry Subsystem</w:t>
      </w:r>
      <w:bookmarkEnd w:id="40"/>
    </w:p>
    <w:p w:rsidR="000F72C1" w:rsidP="4BAC78E8" w:rsidRDefault="26F7C927" w14:paraId="527989C0" w14:textId="54CE1E2B">
      <w:r>
        <w:rPr>
          <w:noProof/>
        </w:rPr>
        <w:drawing>
          <wp:inline distT="0" distB="0" distL="0" distR="0" wp14:anchorId="74D1858F" wp14:editId="39E86BF3">
            <wp:extent cx="6076950" cy="2123037"/>
            <wp:effectExtent l="9525" t="9525" r="9525" b="9525"/>
            <wp:docPr id="1022891899" name="Picture 102289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76950" cy="2123037"/>
                    </a:xfrm>
                    <a:prstGeom prst="rect">
                      <a:avLst/>
                    </a:prstGeom>
                    <a:ln w="9525">
                      <a:solidFill>
                        <a:schemeClr val="tx2"/>
                      </a:solidFill>
                      <a:prstDash val="solid"/>
                    </a:ln>
                  </pic:spPr>
                </pic:pic>
              </a:graphicData>
            </a:graphic>
          </wp:inline>
        </w:drawing>
      </w:r>
    </w:p>
    <w:p w:rsidR="000F72C1" w:rsidP="4DA8C649" w:rsidRDefault="000F72C1" w14:paraId="183A6EF1" w14:textId="3C19A018">
      <w:pPr>
        <w:rPr>
          <w:rFonts w:ascii="Times New Roman" w:hAnsi="Times New Roman" w:cs="Times New Roman"/>
        </w:rPr>
      </w:pPr>
      <w:r w:rsidRPr="44B41F31">
        <w:rPr>
          <w:rFonts w:ascii="Times New Roman" w:hAnsi="Times New Roman" w:cs="Times New Roman"/>
        </w:rPr>
        <w:t>For the trailer geometry subsystem</w:t>
      </w:r>
      <w:r w:rsidRPr="44B41F31" w:rsidR="00411F2C">
        <w:rPr>
          <w:rFonts w:ascii="Times New Roman" w:hAnsi="Times New Roman" w:cs="Times New Roman"/>
        </w:rPr>
        <w:t xml:space="preserve">, the team decided to judge </w:t>
      </w:r>
      <w:proofErr w:type="gramStart"/>
      <w:r w:rsidRPr="44B41F31" w:rsidR="00411F2C">
        <w:rPr>
          <w:rFonts w:ascii="Times New Roman" w:hAnsi="Times New Roman" w:cs="Times New Roman"/>
        </w:rPr>
        <w:t>the hitch</w:t>
      </w:r>
      <w:proofErr w:type="gramEnd"/>
      <w:r w:rsidRPr="44B41F31" w:rsidR="00411F2C">
        <w:rPr>
          <w:rFonts w:ascii="Times New Roman" w:hAnsi="Times New Roman" w:cs="Times New Roman"/>
        </w:rPr>
        <w:t xml:space="preserve"> </w:t>
      </w:r>
      <w:r w:rsidRPr="44B41F31" w:rsidR="055888A5">
        <w:rPr>
          <w:rFonts w:ascii="Times New Roman" w:hAnsi="Times New Roman" w:cs="Times New Roman"/>
        </w:rPr>
        <w:t>geometry</w:t>
      </w:r>
      <w:r w:rsidRPr="44B41F31" w:rsidR="00411F2C">
        <w:rPr>
          <w:rFonts w:ascii="Times New Roman" w:hAnsi="Times New Roman" w:cs="Times New Roman"/>
        </w:rPr>
        <w:t xml:space="preserve"> </w:t>
      </w:r>
      <w:r w:rsidRPr="44B41F31" w:rsidR="00F37043">
        <w:rPr>
          <w:rFonts w:ascii="Times New Roman" w:hAnsi="Times New Roman" w:cs="Times New Roman"/>
        </w:rPr>
        <w:t>based on stability, feasibility, capacity, and strength</w:t>
      </w:r>
      <w:r w:rsidRPr="44B41F31" w:rsidR="0072006E">
        <w:rPr>
          <w:rFonts w:ascii="Times New Roman" w:hAnsi="Times New Roman" w:cs="Times New Roman"/>
        </w:rPr>
        <w:t>, as indicated in Table 10</w:t>
      </w:r>
      <w:r w:rsidRPr="44B41F31" w:rsidR="00F37043">
        <w:rPr>
          <w:rFonts w:ascii="Times New Roman" w:hAnsi="Times New Roman" w:cs="Times New Roman"/>
        </w:rPr>
        <w:t>.</w:t>
      </w:r>
      <w:r w:rsidRPr="44B41F31" w:rsidR="00D33AD4">
        <w:rPr>
          <w:rFonts w:ascii="Times New Roman" w:hAnsi="Times New Roman" w:cs="Times New Roman"/>
        </w:rPr>
        <w:t xml:space="preserve"> S</w:t>
      </w:r>
      <w:r w:rsidRPr="44B41F31" w:rsidR="00AA6D31">
        <w:rPr>
          <w:rFonts w:ascii="Times New Roman" w:hAnsi="Times New Roman" w:cs="Times New Roman"/>
        </w:rPr>
        <w:t>tability</w:t>
      </w:r>
      <w:r w:rsidRPr="44B41F31" w:rsidR="00B371EE">
        <w:rPr>
          <w:rFonts w:ascii="Times New Roman" w:hAnsi="Times New Roman" w:cs="Times New Roman"/>
        </w:rPr>
        <w:t xml:space="preserve"> </w:t>
      </w:r>
      <w:proofErr w:type="gramStart"/>
      <w:r w:rsidRPr="44B41F31" w:rsidR="00B371EE">
        <w:rPr>
          <w:rFonts w:ascii="Times New Roman" w:hAnsi="Times New Roman" w:cs="Times New Roman"/>
        </w:rPr>
        <w:t>was judged</w:t>
      </w:r>
      <w:proofErr w:type="gramEnd"/>
      <w:r w:rsidRPr="44B41F31" w:rsidR="00B371EE">
        <w:rPr>
          <w:rFonts w:ascii="Times New Roman" w:hAnsi="Times New Roman" w:cs="Times New Roman"/>
        </w:rPr>
        <w:t xml:space="preserve"> on how stable the </w:t>
      </w:r>
      <w:r w:rsidRPr="44B41F31" w:rsidR="00384B30">
        <w:rPr>
          <w:rFonts w:ascii="Times New Roman" w:hAnsi="Times New Roman" w:cs="Times New Roman"/>
        </w:rPr>
        <w:t>designated load</w:t>
      </w:r>
      <w:r w:rsidRPr="44B41F31" w:rsidR="00B371EE">
        <w:rPr>
          <w:rFonts w:ascii="Times New Roman" w:hAnsi="Times New Roman" w:cs="Times New Roman"/>
        </w:rPr>
        <w:t xml:space="preserve"> would be </w:t>
      </w:r>
      <w:r w:rsidRPr="44B41F31" w:rsidR="006D2C0D">
        <w:rPr>
          <w:rFonts w:ascii="Times New Roman" w:hAnsi="Times New Roman" w:cs="Times New Roman"/>
        </w:rPr>
        <w:t>when moving and vibrating</w:t>
      </w:r>
      <w:r w:rsidRPr="44B41F31" w:rsidR="00384B30">
        <w:rPr>
          <w:rFonts w:ascii="Times New Roman" w:hAnsi="Times New Roman" w:cs="Times New Roman"/>
        </w:rPr>
        <w:t xml:space="preserve">. </w:t>
      </w:r>
      <w:r w:rsidRPr="44B41F31" w:rsidR="00D33AD4">
        <w:rPr>
          <w:rFonts w:ascii="Times New Roman" w:hAnsi="Times New Roman" w:cs="Times New Roman"/>
        </w:rPr>
        <w:t>F</w:t>
      </w:r>
      <w:r w:rsidRPr="44B41F31" w:rsidR="00384B30">
        <w:rPr>
          <w:rFonts w:ascii="Times New Roman" w:hAnsi="Times New Roman" w:cs="Times New Roman"/>
        </w:rPr>
        <w:t>easibility</w:t>
      </w:r>
      <w:r w:rsidRPr="44B41F31" w:rsidR="00D33AD4">
        <w:rPr>
          <w:rFonts w:ascii="Times New Roman" w:hAnsi="Times New Roman" w:cs="Times New Roman"/>
        </w:rPr>
        <w:t xml:space="preserve"> </w:t>
      </w:r>
      <w:proofErr w:type="gramStart"/>
      <w:r w:rsidRPr="44B41F31" w:rsidR="00384B30">
        <w:rPr>
          <w:rFonts w:ascii="Times New Roman" w:hAnsi="Times New Roman" w:cs="Times New Roman"/>
        </w:rPr>
        <w:t xml:space="preserve">was </w:t>
      </w:r>
      <w:r w:rsidRPr="44B41F31" w:rsidR="00C12A5C">
        <w:rPr>
          <w:rFonts w:ascii="Times New Roman" w:hAnsi="Times New Roman" w:cs="Times New Roman"/>
        </w:rPr>
        <w:t>judged</w:t>
      </w:r>
      <w:proofErr w:type="gramEnd"/>
      <w:r w:rsidRPr="44B41F31" w:rsidR="00C12A5C">
        <w:rPr>
          <w:rFonts w:ascii="Times New Roman" w:hAnsi="Times New Roman" w:cs="Times New Roman"/>
        </w:rPr>
        <w:t xml:space="preserve"> on </w:t>
      </w:r>
      <w:r w:rsidRPr="44B41F31" w:rsidR="00D33AD4">
        <w:rPr>
          <w:rFonts w:ascii="Times New Roman" w:hAnsi="Times New Roman" w:cs="Times New Roman"/>
        </w:rPr>
        <w:t>ease of manufacturing of the trailer. C</w:t>
      </w:r>
      <w:r w:rsidRPr="44B41F31" w:rsidR="00384B30">
        <w:rPr>
          <w:rFonts w:ascii="Times New Roman" w:hAnsi="Times New Roman" w:cs="Times New Roman"/>
        </w:rPr>
        <w:t>apacity</w:t>
      </w:r>
      <w:r w:rsidRPr="44B41F31" w:rsidR="00D33AD4">
        <w:rPr>
          <w:rFonts w:ascii="Times New Roman" w:hAnsi="Times New Roman" w:cs="Times New Roman"/>
        </w:rPr>
        <w:t xml:space="preserve"> </w:t>
      </w:r>
      <w:proofErr w:type="gramStart"/>
      <w:r w:rsidRPr="44B41F31" w:rsidR="00D33AD4">
        <w:rPr>
          <w:rFonts w:ascii="Times New Roman" w:hAnsi="Times New Roman" w:cs="Times New Roman"/>
        </w:rPr>
        <w:t>was</w:t>
      </w:r>
      <w:r w:rsidRPr="44B41F31" w:rsidR="00384B30">
        <w:rPr>
          <w:rFonts w:ascii="Times New Roman" w:hAnsi="Times New Roman" w:cs="Times New Roman"/>
        </w:rPr>
        <w:t xml:space="preserve"> </w:t>
      </w:r>
      <w:r w:rsidRPr="44B41F31" w:rsidR="00C12A5C">
        <w:rPr>
          <w:rFonts w:ascii="Times New Roman" w:hAnsi="Times New Roman" w:cs="Times New Roman"/>
        </w:rPr>
        <w:t>judged</w:t>
      </w:r>
      <w:proofErr w:type="gramEnd"/>
      <w:r w:rsidRPr="44B41F31" w:rsidR="00C12A5C">
        <w:rPr>
          <w:rFonts w:ascii="Times New Roman" w:hAnsi="Times New Roman" w:cs="Times New Roman"/>
        </w:rPr>
        <w:t xml:space="preserve"> </w:t>
      </w:r>
      <w:r w:rsidRPr="44B41F31" w:rsidR="00042AA3">
        <w:rPr>
          <w:rFonts w:ascii="Times New Roman" w:hAnsi="Times New Roman" w:cs="Times New Roman"/>
        </w:rPr>
        <w:t>by</w:t>
      </w:r>
      <w:r w:rsidRPr="44B41F31" w:rsidR="00C12A5C">
        <w:rPr>
          <w:rFonts w:ascii="Times New Roman" w:hAnsi="Times New Roman" w:cs="Times New Roman"/>
        </w:rPr>
        <w:t xml:space="preserve"> </w:t>
      </w:r>
      <w:r w:rsidRPr="44B41F31" w:rsidR="00384B30">
        <w:rPr>
          <w:rFonts w:ascii="Times New Roman" w:hAnsi="Times New Roman" w:cs="Times New Roman"/>
        </w:rPr>
        <w:t xml:space="preserve">how </w:t>
      </w:r>
      <w:r w:rsidRPr="44B41F31" w:rsidR="00EA4386">
        <w:rPr>
          <w:rFonts w:ascii="Times New Roman" w:hAnsi="Times New Roman" w:cs="Times New Roman"/>
        </w:rPr>
        <w:t>large a</w:t>
      </w:r>
      <w:r w:rsidRPr="44B41F31" w:rsidR="00BD5E3C">
        <w:rPr>
          <w:rFonts w:ascii="Times New Roman" w:hAnsi="Times New Roman" w:cs="Times New Roman"/>
        </w:rPr>
        <w:t xml:space="preserve"> load it could </w:t>
      </w:r>
      <w:r w:rsidRPr="44B41F31" w:rsidR="3F787C2B">
        <w:rPr>
          <w:rFonts w:ascii="Times New Roman" w:hAnsi="Times New Roman" w:cs="Times New Roman"/>
        </w:rPr>
        <w:t>carry,</w:t>
      </w:r>
      <w:r w:rsidRPr="44B41F31" w:rsidR="00EA4386">
        <w:rPr>
          <w:rFonts w:ascii="Times New Roman" w:hAnsi="Times New Roman" w:cs="Times New Roman"/>
        </w:rPr>
        <w:t xml:space="preserve"> and s</w:t>
      </w:r>
      <w:r w:rsidRPr="44B41F31" w:rsidR="00BD5E3C">
        <w:rPr>
          <w:rFonts w:ascii="Times New Roman" w:hAnsi="Times New Roman" w:cs="Times New Roman"/>
        </w:rPr>
        <w:t>trength</w:t>
      </w:r>
      <w:r w:rsidRPr="44B41F31" w:rsidR="00EA4386">
        <w:rPr>
          <w:rFonts w:ascii="Times New Roman" w:hAnsi="Times New Roman" w:cs="Times New Roman"/>
        </w:rPr>
        <w:t xml:space="preserve"> was </w:t>
      </w:r>
      <w:r w:rsidRPr="44B41F31" w:rsidR="00C12A5C">
        <w:rPr>
          <w:rFonts w:ascii="Times New Roman" w:hAnsi="Times New Roman" w:cs="Times New Roman"/>
        </w:rPr>
        <w:t xml:space="preserve">judged </w:t>
      </w:r>
      <w:proofErr w:type="gramStart"/>
      <w:r w:rsidRPr="44B41F31" w:rsidR="00C12A5C">
        <w:rPr>
          <w:rFonts w:ascii="Times New Roman" w:hAnsi="Times New Roman" w:cs="Times New Roman"/>
        </w:rPr>
        <w:t>on</w:t>
      </w:r>
      <w:proofErr w:type="gramEnd"/>
      <w:r w:rsidRPr="44B41F31" w:rsidR="00C12A5C">
        <w:rPr>
          <w:rFonts w:ascii="Times New Roman" w:hAnsi="Times New Roman" w:cs="Times New Roman"/>
        </w:rPr>
        <w:t xml:space="preserve"> </w:t>
      </w:r>
      <w:r w:rsidRPr="44B41F31" w:rsidR="00BD5E3C">
        <w:rPr>
          <w:rFonts w:ascii="Times New Roman" w:hAnsi="Times New Roman" w:cs="Times New Roman"/>
        </w:rPr>
        <w:t>how</w:t>
      </w:r>
      <w:r w:rsidRPr="44B41F31" w:rsidR="00696E4A">
        <w:rPr>
          <w:rFonts w:ascii="Times New Roman" w:hAnsi="Times New Roman" w:cs="Times New Roman"/>
        </w:rPr>
        <w:t xml:space="preserve"> much </w:t>
      </w:r>
      <w:r w:rsidRPr="44B41F31" w:rsidR="00FD4725">
        <w:rPr>
          <w:rFonts w:ascii="Times New Roman" w:hAnsi="Times New Roman" w:cs="Times New Roman"/>
        </w:rPr>
        <w:t>weight the trailer</w:t>
      </w:r>
      <w:r w:rsidRPr="44B41F31" w:rsidR="009B334E">
        <w:rPr>
          <w:rFonts w:ascii="Times New Roman" w:hAnsi="Times New Roman" w:cs="Times New Roman"/>
        </w:rPr>
        <w:t xml:space="preserve"> could withstand</w:t>
      </w:r>
      <w:r w:rsidRPr="44B41F31" w:rsidR="00EA4386">
        <w:rPr>
          <w:rFonts w:ascii="Times New Roman" w:hAnsi="Times New Roman" w:cs="Times New Roman"/>
        </w:rPr>
        <w:t>, which will also be highly reliant on the material chosen.</w:t>
      </w:r>
      <w:r w:rsidRPr="44B41F31" w:rsidR="003C5634">
        <w:rPr>
          <w:rFonts w:ascii="Times New Roman" w:hAnsi="Times New Roman" w:cs="Times New Roman"/>
        </w:rPr>
        <w:t xml:space="preserve"> Since </w:t>
      </w:r>
      <w:r w:rsidRPr="44B41F31" w:rsidR="7DCD77D6">
        <w:rPr>
          <w:rFonts w:ascii="Times New Roman" w:hAnsi="Times New Roman" w:cs="Times New Roman"/>
        </w:rPr>
        <w:t>capacity</w:t>
      </w:r>
      <w:r w:rsidRPr="44B41F31" w:rsidR="003C5634">
        <w:rPr>
          <w:rFonts w:ascii="Times New Roman" w:hAnsi="Times New Roman" w:cs="Times New Roman"/>
        </w:rPr>
        <w:t xml:space="preserve"> was the greatest </w:t>
      </w:r>
      <w:r w:rsidRPr="44B41F31" w:rsidR="00B86EE5">
        <w:rPr>
          <w:rFonts w:ascii="Times New Roman" w:hAnsi="Times New Roman" w:cs="Times New Roman"/>
        </w:rPr>
        <w:t>factor</w:t>
      </w:r>
      <w:r w:rsidRPr="44B41F31" w:rsidR="002F0608">
        <w:rPr>
          <w:rFonts w:ascii="Times New Roman" w:hAnsi="Times New Roman" w:cs="Times New Roman"/>
        </w:rPr>
        <w:t xml:space="preserve"> in the design, the team decided to </w:t>
      </w:r>
      <w:r w:rsidRPr="44B41F31" w:rsidR="00EA4386">
        <w:rPr>
          <w:rFonts w:ascii="Times New Roman" w:hAnsi="Times New Roman" w:cs="Times New Roman"/>
        </w:rPr>
        <w:t xml:space="preserve">proceed with concept one. </w:t>
      </w:r>
    </w:p>
    <w:p w:rsidRPr="00DF7AE0" w:rsidR="00DF7AE0" w:rsidP="00DF7AE0" w:rsidRDefault="00DF7AE0" w14:paraId="7494C9D9" w14:textId="1DBAE084">
      <w:pPr>
        <w:pStyle w:val="Caption"/>
        <w:keepNext/>
        <w:rPr>
          <w:rFonts w:ascii="Times New Roman" w:hAnsi="Times New Roman" w:cs="Times New Roman"/>
        </w:rPr>
      </w:pPr>
      <w:bookmarkStart w:name="_Toc191588554" w:id="41"/>
      <w:r w:rsidRPr="4BAC78E8">
        <w:rPr>
          <w:rFonts w:ascii="Times New Roman" w:hAnsi="Times New Roman" w:cs="Times New Roman"/>
        </w:rPr>
        <w:t xml:space="preserve">Table </w:t>
      </w:r>
      <w:r w:rsidRPr="4BAC78E8">
        <w:rPr>
          <w:rFonts w:ascii="Times New Roman" w:hAnsi="Times New Roman" w:cs="Times New Roman"/>
        </w:rPr>
        <w:fldChar w:fldCharType="begin"/>
      </w:r>
      <w:r w:rsidRPr="4BAC78E8">
        <w:rPr>
          <w:rFonts w:ascii="Times New Roman" w:hAnsi="Times New Roman" w:cs="Times New Roman"/>
        </w:rPr>
        <w:instrText xml:space="preserve"> SEQ Table \* ARABIC </w:instrText>
      </w:r>
      <w:r w:rsidRPr="4BAC78E8">
        <w:rPr>
          <w:rFonts w:ascii="Times New Roman" w:hAnsi="Times New Roman" w:cs="Times New Roman"/>
        </w:rPr>
        <w:fldChar w:fldCharType="separate"/>
      </w:r>
      <w:r w:rsidR="00B56B4C">
        <w:rPr>
          <w:rFonts w:ascii="Times New Roman" w:hAnsi="Times New Roman" w:cs="Times New Roman"/>
          <w:noProof/>
        </w:rPr>
        <w:t>10</w:t>
      </w:r>
      <w:r w:rsidRPr="4BAC78E8">
        <w:rPr>
          <w:rFonts w:ascii="Times New Roman" w:hAnsi="Times New Roman" w:cs="Times New Roman"/>
        </w:rPr>
        <w:fldChar w:fldCharType="end"/>
      </w:r>
      <w:r w:rsidRPr="4BAC78E8">
        <w:rPr>
          <w:rFonts w:ascii="Times New Roman" w:hAnsi="Times New Roman" w:cs="Times New Roman"/>
        </w:rPr>
        <w:t>: Selection Matrix for Trailer Geometry Subsystem</w:t>
      </w:r>
      <w:bookmarkEnd w:id="41"/>
    </w:p>
    <w:p w:rsidR="000F72C1" w:rsidP="4BAC78E8" w:rsidRDefault="38149FEB" w14:paraId="74E09E70" w14:textId="57330D07">
      <w:r>
        <w:rPr>
          <w:noProof/>
        </w:rPr>
        <w:drawing>
          <wp:inline distT="0" distB="0" distL="0" distR="0" wp14:anchorId="25925F27" wp14:editId="59D1D11D">
            <wp:extent cx="5943600" cy="2295525"/>
            <wp:effectExtent l="9525" t="9525" r="9525" b="9525"/>
            <wp:docPr id="1739947091" name="Picture 173994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295525"/>
                    </a:xfrm>
                    <a:prstGeom prst="rect">
                      <a:avLst/>
                    </a:prstGeom>
                    <a:ln w="9525">
                      <a:solidFill>
                        <a:schemeClr val="tx2"/>
                      </a:solidFill>
                      <a:prstDash val="solid"/>
                    </a:ln>
                  </pic:spPr>
                </pic:pic>
              </a:graphicData>
            </a:graphic>
          </wp:inline>
        </w:drawing>
      </w:r>
    </w:p>
    <w:p w:rsidR="00A30549" w:rsidP="4BAC78E8" w:rsidRDefault="007B0E43" w14:paraId="10DEA914" w14:textId="7FC79E12">
      <w:pPr>
        <w:rPr>
          <w:rFonts w:ascii="Times New Roman" w:hAnsi="Times New Roman" w:cs="Times New Roman"/>
        </w:rPr>
      </w:pPr>
      <w:r w:rsidRPr="4BAC78E8">
        <w:rPr>
          <w:rFonts w:ascii="Times New Roman" w:hAnsi="Times New Roman" w:cs="Times New Roman"/>
        </w:rPr>
        <w:t xml:space="preserve">For the trailer material subsystem, </w:t>
      </w:r>
      <w:r w:rsidRPr="4BAC78E8" w:rsidR="009467EA">
        <w:rPr>
          <w:rFonts w:ascii="Times New Roman" w:hAnsi="Times New Roman" w:cs="Times New Roman"/>
        </w:rPr>
        <w:t xml:space="preserve">the team decided to judge the </w:t>
      </w:r>
      <w:r w:rsidRPr="4BAC78E8" w:rsidR="00484C8F">
        <w:rPr>
          <w:rFonts w:ascii="Times New Roman" w:hAnsi="Times New Roman" w:cs="Times New Roman"/>
        </w:rPr>
        <w:t>trailer material on durability</w:t>
      </w:r>
      <w:r w:rsidRPr="4BAC78E8" w:rsidR="000C5F69">
        <w:rPr>
          <w:rFonts w:ascii="Times New Roman" w:hAnsi="Times New Roman" w:cs="Times New Roman"/>
        </w:rPr>
        <w:t>,</w:t>
      </w:r>
      <w:r w:rsidRPr="4BAC78E8" w:rsidR="00484C8F">
        <w:rPr>
          <w:rFonts w:ascii="Times New Roman" w:hAnsi="Times New Roman" w:cs="Times New Roman"/>
        </w:rPr>
        <w:t xml:space="preserve"> </w:t>
      </w:r>
      <w:r w:rsidRPr="4BAC78E8" w:rsidR="000C5F69">
        <w:rPr>
          <w:rFonts w:ascii="Times New Roman" w:hAnsi="Times New Roman" w:cs="Times New Roman"/>
        </w:rPr>
        <w:t>w</w:t>
      </w:r>
      <w:r w:rsidRPr="4BAC78E8" w:rsidR="00484C8F">
        <w:rPr>
          <w:rFonts w:ascii="Times New Roman" w:hAnsi="Times New Roman" w:cs="Times New Roman"/>
        </w:rPr>
        <w:t>eight, price, and ease of production</w:t>
      </w:r>
      <w:r w:rsidRPr="4BAC78E8" w:rsidR="0072006E">
        <w:rPr>
          <w:rFonts w:ascii="Times New Roman" w:hAnsi="Times New Roman" w:cs="Times New Roman"/>
        </w:rPr>
        <w:t>, as indicated in Table 11</w:t>
      </w:r>
      <w:r w:rsidRPr="4BAC78E8" w:rsidR="00484C8F">
        <w:rPr>
          <w:rFonts w:ascii="Times New Roman" w:hAnsi="Times New Roman" w:cs="Times New Roman"/>
        </w:rPr>
        <w:t xml:space="preserve">. </w:t>
      </w:r>
      <w:r w:rsidRPr="4BAC78E8" w:rsidR="001B0218">
        <w:rPr>
          <w:rFonts w:ascii="Times New Roman" w:hAnsi="Times New Roman" w:cs="Times New Roman"/>
        </w:rPr>
        <w:t>The d</w:t>
      </w:r>
      <w:r w:rsidRPr="4BAC78E8" w:rsidR="00FA5024">
        <w:rPr>
          <w:rFonts w:ascii="Times New Roman" w:hAnsi="Times New Roman" w:cs="Times New Roman"/>
        </w:rPr>
        <w:t>urability</w:t>
      </w:r>
      <w:r w:rsidRPr="4BAC78E8" w:rsidR="001B0218">
        <w:rPr>
          <w:rFonts w:ascii="Times New Roman" w:hAnsi="Times New Roman" w:cs="Times New Roman"/>
        </w:rPr>
        <w:t xml:space="preserve"> </w:t>
      </w:r>
      <w:proofErr w:type="gramStart"/>
      <w:r w:rsidRPr="4BAC78E8" w:rsidR="001B0218">
        <w:rPr>
          <w:rFonts w:ascii="Times New Roman" w:hAnsi="Times New Roman" w:cs="Times New Roman"/>
        </w:rPr>
        <w:t>was scored</w:t>
      </w:r>
      <w:proofErr w:type="gramEnd"/>
      <w:r w:rsidRPr="4BAC78E8" w:rsidR="001B0218">
        <w:rPr>
          <w:rFonts w:ascii="Times New Roman" w:hAnsi="Times New Roman" w:cs="Times New Roman"/>
        </w:rPr>
        <w:t xml:space="preserve"> based on the material’s</w:t>
      </w:r>
      <w:r w:rsidRPr="4BAC78E8" w:rsidR="00FA5024">
        <w:rPr>
          <w:rFonts w:ascii="Times New Roman" w:hAnsi="Times New Roman" w:cs="Times New Roman"/>
        </w:rPr>
        <w:t xml:space="preserve"> resistan</w:t>
      </w:r>
      <w:r w:rsidRPr="4BAC78E8" w:rsidR="001B0218">
        <w:rPr>
          <w:rFonts w:ascii="Times New Roman" w:hAnsi="Times New Roman" w:cs="Times New Roman"/>
        </w:rPr>
        <w:t>ce</w:t>
      </w:r>
      <w:r w:rsidRPr="4BAC78E8" w:rsidR="00FA5024">
        <w:rPr>
          <w:rFonts w:ascii="Times New Roman" w:hAnsi="Times New Roman" w:cs="Times New Roman"/>
        </w:rPr>
        <w:t xml:space="preserve"> to scratches</w:t>
      </w:r>
      <w:r w:rsidRPr="4BAC78E8" w:rsidR="002B7E75">
        <w:rPr>
          <w:rFonts w:ascii="Times New Roman" w:hAnsi="Times New Roman" w:cs="Times New Roman"/>
        </w:rPr>
        <w:t>, deformation, and cracking</w:t>
      </w:r>
      <w:r w:rsidRPr="4BAC78E8" w:rsidR="001B0218">
        <w:rPr>
          <w:rFonts w:ascii="Times New Roman" w:hAnsi="Times New Roman" w:cs="Times New Roman"/>
        </w:rPr>
        <w:t>. The w</w:t>
      </w:r>
      <w:r w:rsidRPr="4BAC78E8" w:rsidR="00E26B35">
        <w:rPr>
          <w:rFonts w:ascii="Times New Roman" w:hAnsi="Times New Roman" w:cs="Times New Roman"/>
        </w:rPr>
        <w:t>eight</w:t>
      </w:r>
      <w:r w:rsidRPr="4BAC78E8" w:rsidR="001B0218">
        <w:rPr>
          <w:rFonts w:ascii="Times New Roman" w:hAnsi="Times New Roman" w:cs="Times New Roman"/>
        </w:rPr>
        <w:t xml:space="preserve"> category </w:t>
      </w:r>
      <w:proofErr w:type="gramStart"/>
      <w:r w:rsidRPr="4BAC78E8" w:rsidR="001B0218">
        <w:rPr>
          <w:rFonts w:ascii="Times New Roman" w:hAnsi="Times New Roman" w:cs="Times New Roman"/>
        </w:rPr>
        <w:t>was scored</w:t>
      </w:r>
      <w:proofErr w:type="gramEnd"/>
      <w:r w:rsidRPr="4BAC78E8" w:rsidR="001B0218">
        <w:rPr>
          <w:rFonts w:ascii="Times New Roman" w:hAnsi="Times New Roman" w:cs="Times New Roman"/>
        </w:rPr>
        <w:t xml:space="preserve"> based on</w:t>
      </w:r>
      <w:r w:rsidRPr="4BAC78E8" w:rsidR="005069B5">
        <w:rPr>
          <w:rFonts w:ascii="Times New Roman" w:hAnsi="Times New Roman" w:cs="Times New Roman"/>
        </w:rPr>
        <w:t xml:space="preserve"> the material’s weight</w:t>
      </w:r>
      <w:r w:rsidRPr="4BAC78E8" w:rsidR="003B67FF">
        <w:rPr>
          <w:rFonts w:ascii="Times New Roman" w:hAnsi="Times New Roman" w:cs="Times New Roman"/>
        </w:rPr>
        <w:t>. The p</w:t>
      </w:r>
      <w:r w:rsidRPr="4BAC78E8" w:rsidR="00E26B35">
        <w:rPr>
          <w:rFonts w:ascii="Times New Roman" w:hAnsi="Times New Roman" w:cs="Times New Roman"/>
        </w:rPr>
        <w:t xml:space="preserve">rice </w:t>
      </w:r>
      <w:r w:rsidRPr="4BAC78E8" w:rsidR="003B67FF">
        <w:rPr>
          <w:rFonts w:ascii="Times New Roman" w:hAnsi="Times New Roman" w:cs="Times New Roman"/>
        </w:rPr>
        <w:t xml:space="preserve">category </w:t>
      </w:r>
      <w:proofErr w:type="gramStart"/>
      <w:r w:rsidRPr="4BAC78E8" w:rsidR="003B67FF">
        <w:rPr>
          <w:rFonts w:ascii="Times New Roman" w:hAnsi="Times New Roman" w:cs="Times New Roman"/>
        </w:rPr>
        <w:t>was scored</w:t>
      </w:r>
      <w:proofErr w:type="gramEnd"/>
      <w:r w:rsidRPr="4BAC78E8" w:rsidR="003B67FF">
        <w:rPr>
          <w:rFonts w:ascii="Times New Roman" w:hAnsi="Times New Roman" w:cs="Times New Roman"/>
        </w:rPr>
        <w:t xml:space="preserve"> based on</w:t>
      </w:r>
      <w:r w:rsidRPr="4BAC78E8" w:rsidR="00E26B35">
        <w:rPr>
          <w:rFonts w:ascii="Times New Roman" w:hAnsi="Times New Roman" w:cs="Times New Roman"/>
        </w:rPr>
        <w:t xml:space="preserve"> ease of </w:t>
      </w:r>
      <w:r w:rsidRPr="4BAC78E8" w:rsidR="00E26B35">
        <w:rPr>
          <w:rFonts w:ascii="Times New Roman" w:hAnsi="Times New Roman" w:cs="Times New Roman"/>
        </w:rPr>
        <w:lastRenderedPageBreak/>
        <w:t>production</w:t>
      </w:r>
      <w:r w:rsidRPr="4BAC78E8" w:rsidR="00FE2F71">
        <w:rPr>
          <w:rFonts w:ascii="Times New Roman" w:hAnsi="Times New Roman" w:cs="Times New Roman"/>
        </w:rPr>
        <w:t xml:space="preserve">, or </w:t>
      </w:r>
      <w:r w:rsidRPr="4BAC78E8" w:rsidR="00E26B35">
        <w:rPr>
          <w:rFonts w:ascii="Times New Roman" w:hAnsi="Times New Roman" w:cs="Times New Roman"/>
        </w:rPr>
        <w:t xml:space="preserve">how easily the material is to </w:t>
      </w:r>
      <w:r w:rsidRPr="4BAC78E8" w:rsidR="00AE71A2">
        <w:rPr>
          <w:rFonts w:ascii="Times New Roman" w:hAnsi="Times New Roman" w:cs="Times New Roman"/>
        </w:rPr>
        <w:t xml:space="preserve">change into its final desired shape. </w:t>
      </w:r>
      <w:r w:rsidRPr="4BAC78E8" w:rsidR="00384F84">
        <w:rPr>
          <w:rFonts w:ascii="Times New Roman" w:hAnsi="Times New Roman" w:cs="Times New Roman"/>
        </w:rPr>
        <w:t>The team decided to move forward with alum</w:t>
      </w:r>
      <w:r w:rsidRPr="4BAC78E8" w:rsidR="009B3C87">
        <w:rPr>
          <w:rFonts w:ascii="Times New Roman" w:hAnsi="Times New Roman" w:cs="Times New Roman"/>
        </w:rPr>
        <w:t xml:space="preserve">inum </w:t>
      </w:r>
      <w:r w:rsidRPr="4BAC78E8" w:rsidR="00FE2F71">
        <w:rPr>
          <w:rFonts w:ascii="Times New Roman" w:hAnsi="Times New Roman" w:cs="Times New Roman"/>
        </w:rPr>
        <w:t>because of</w:t>
      </w:r>
      <w:r w:rsidRPr="4BAC78E8" w:rsidR="009B3C87">
        <w:rPr>
          <w:rFonts w:ascii="Times New Roman" w:hAnsi="Times New Roman" w:cs="Times New Roman"/>
        </w:rPr>
        <w:t xml:space="preserve"> its good balance </w:t>
      </w:r>
      <w:r w:rsidRPr="4BAC78E8" w:rsidR="0053378A">
        <w:rPr>
          <w:rFonts w:ascii="Times New Roman" w:hAnsi="Times New Roman" w:cs="Times New Roman"/>
        </w:rPr>
        <w:t>of all factors.</w:t>
      </w:r>
    </w:p>
    <w:p w:rsidRPr="00DF7AE0" w:rsidR="00DF7AE0" w:rsidP="00DF7AE0" w:rsidRDefault="00DF7AE0" w14:paraId="42457E64" w14:textId="568C2F2E">
      <w:pPr>
        <w:pStyle w:val="Caption"/>
        <w:keepNext/>
        <w:rPr>
          <w:rFonts w:ascii="Times New Roman" w:hAnsi="Times New Roman" w:cs="Times New Roman"/>
        </w:rPr>
      </w:pPr>
      <w:bookmarkStart w:name="_Toc191588555" w:id="42"/>
      <w:r w:rsidRPr="00DF7AE0">
        <w:rPr>
          <w:rFonts w:ascii="Times New Roman" w:hAnsi="Times New Roman" w:cs="Times New Roman"/>
        </w:rPr>
        <w:t xml:space="preserve">Table </w:t>
      </w:r>
      <w:r w:rsidRPr="00DF7AE0">
        <w:rPr>
          <w:rFonts w:ascii="Times New Roman" w:hAnsi="Times New Roman" w:cs="Times New Roman"/>
        </w:rPr>
        <w:fldChar w:fldCharType="begin"/>
      </w:r>
      <w:r w:rsidRPr="00DF7AE0">
        <w:rPr>
          <w:rFonts w:ascii="Times New Roman" w:hAnsi="Times New Roman" w:cs="Times New Roman"/>
        </w:rPr>
        <w:instrText xml:space="preserve"> SEQ Table \* ARABIC </w:instrText>
      </w:r>
      <w:r w:rsidRPr="00DF7AE0">
        <w:rPr>
          <w:rFonts w:ascii="Times New Roman" w:hAnsi="Times New Roman" w:cs="Times New Roman"/>
        </w:rPr>
        <w:fldChar w:fldCharType="separate"/>
      </w:r>
      <w:r w:rsidR="00B56B4C">
        <w:rPr>
          <w:rFonts w:ascii="Times New Roman" w:hAnsi="Times New Roman" w:cs="Times New Roman"/>
          <w:noProof/>
        </w:rPr>
        <w:t>11</w:t>
      </w:r>
      <w:r w:rsidRPr="00DF7AE0">
        <w:rPr>
          <w:rFonts w:ascii="Times New Roman" w:hAnsi="Times New Roman" w:cs="Times New Roman"/>
        </w:rPr>
        <w:fldChar w:fldCharType="end"/>
      </w:r>
      <w:r w:rsidRPr="00DF7AE0">
        <w:rPr>
          <w:rFonts w:ascii="Times New Roman" w:hAnsi="Times New Roman" w:cs="Times New Roman"/>
        </w:rPr>
        <w:t>: Selection Matrix for Trailer Material Subsystem</w:t>
      </w:r>
      <w:bookmarkEnd w:id="42"/>
    </w:p>
    <w:p w:rsidRPr="00221C37" w:rsidR="007B0E43" w:rsidP="4DA8C649" w:rsidRDefault="007B0E43" w14:paraId="00159016" w14:textId="390FA269">
      <w:pPr>
        <w:rPr>
          <w:rFonts w:ascii="Times New Roman" w:hAnsi="Times New Roman" w:cs="Times New Roman"/>
        </w:rPr>
      </w:pPr>
      <w:r>
        <w:rPr>
          <w:noProof/>
        </w:rPr>
        <w:drawing>
          <wp:inline distT="0" distB="0" distL="0" distR="0" wp14:anchorId="27D66499" wp14:editId="2BAA76AD">
            <wp:extent cx="5943600" cy="1848485"/>
            <wp:effectExtent l="9525" t="9525" r="9525" b="9525"/>
            <wp:docPr id="769529197"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8485"/>
                    </a:xfrm>
                    <a:prstGeom prst="rect">
                      <a:avLst/>
                    </a:prstGeom>
                    <a:ln w="9525">
                      <a:solidFill>
                        <a:schemeClr val="tx1"/>
                      </a:solidFill>
                      <a:prstDash val="solid"/>
                    </a:ln>
                  </pic:spPr>
                </pic:pic>
              </a:graphicData>
            </a:graphic>
          </wp:inline>
        </w:drawing>
      </w:r>
    </w:p>
    <w:p w:rsidR="6F062F21" w:rsidP="538879B1" w:rsidRDefault="6F062F21" w14:paraId="77A54F40" w14:textId="23857CBE">
      <w:pPr>
        <w:pStyle w:val="Heading1"/>
        <w:rPr>
          <w:rFonts w:ascii="Times New Roman" w:hAnsi="Times New Roman" w:eastAsia="Times New Roman" w:cs="Times New Roman"/>
        </w:rPr>
      </w:pPr>
      <w:bookmarkStart w:name="_Toc191588502" w:id="43"/>
      <w:r w:rsidRPr="538879B1">
        <w:rPr>
          <w:rFonts w:ascii="Times New Roman" w:hAnsi="Times New Roman" w:eastAsia="Times New Roman" w:cs="Times New Roman"/>
        </w:rPr>
        <w:t>Detailed Design Discussion (Design Iteration 1)</w:t>
      </w:r>
      <w:bookmarkEnd w:id="43"/>
    </w:p>
    <w:p w:rsidR="7A58756A" w:rsidP="538879B1" w:rsidRDefault="7A58756A" w14:paraId="0C263CC0" w14:textId="7EA1B61C">
      <w:pPr>
        <w:rPr>
          <w:rFonts w:ascii="Times New Roman" w:hAnsi="Times New Roman" w:eastAsia="Times New Roman" w:cs="Times New Roman"/>
        </w:rPr>
      </w:pPr>
      <w:r w:rsidRPr="75ACE185">
        <w:rPr>
          <w:rFonts w:ascii="Times New Roman" w:hAnsi="Times New Roman" w:eastAsia="Times New Roman" w:cs="Times New Roman"/>
        </w:rPr>
        <w:t>This section outlines the process of designing the prototype</w:t>
      </w:r>
      <w:r w:rsidRPr="75ACE185" w:rsidR="0F55EC5A">
        <w:rPr>
          <w:rFonts w:ascii="Times New Roman" w:hAnsi="Times New Roman" w:eastAsia="Times New Roman" w:cs="Times New Roman"/>
        </w:rPr>
        <w:t xml:space="preserve"> for each subsystem</w:t>
      </w:r>
      <w:r w:rsidRPr="75ACE185">
        <w:rPr>
          <w:rFonts w:ascii="Times New Roman" w:hAnsi="Times New Roman" w:eastAsia="Times New Roman" w:cs="Times New Roman"/>
        </w:rPr>
        <w:t xml:space="preserve"> for design iteration one. This section also includes th</w:t>
      </w:r>
      <w:r w:rsidRPr="75ACE185" w:rsidR="7B521EF2">
        <w:rPr>
          <w:rFonts w:ascii="Times New Roman" w:hAnsi="Times New Roman" w:eastAsia="Times New Roman" w:cs="Times New Roman"/>
        </w:rPr>
        <w:t xml:space="preserve">e bill of materials for the first </w:t>
      </w:r>
      <w:r w:rsidR="003C3E69">
        <w:rPr>
          <w:rFonts w:ascii="Times New Roman" w:hAnsi="Times New Roman" w:eastAsia="Times New Roman" w:cs="Times New Roman"/>
        </w:rPr>
        <w:t>design iteration and</w:t>
      </w:r>
      <w:r w:rsidRPr="75ACE185" w:rsidR="7B521EF2">
        <w:rPr>
          <w:rFonts w:ascii="Times New Roman" w:hAnsi="Times New Roman" w:eastAsia="Times New Roman" w:cs="Times New Roman"/>
        </w:rPr>
        <w:t xml:space="preserve"> the testing and validation of the </w:t>
      </w:r>
      <w:r w:rsidR="003C3E69">
        <w:rPr>
          <w:rFonts w:ascii="Times New Roman" w:hAnsi="Times New Roman" w:eastAsia="Times New Roman" w:cs="Times New Roman"/>
        </w:rPr>
        <w:t>initial</w:t>
      </w:r>
      <w:r w:rsidRPr="75ACE185" w:rsidR="7B521EF2">
        <w:rPr>
          <w:rFonts w:ascii="Times New Roman" w:hAnsi="Times New Roman" w:eastAsia="Times New Roman" w:cs="Times New Roman"/>
        </w:rPr>
        <w:t xml:space="preserve"> prototype </w:t>
      </w:r>
      <w:r w:rsidRPr="75ACE185" w:rsidR="5E4F507C">
        <w:rPr>
          <w:rFonts w:ascii="Times New Roman" w:hAnsi="Times New Roman" w:eastAsia="Times New Roman" w:cs="Times New Roman"/>
        </w:rPr>
        <w:t xml:space="preserve">from each subsystem. </w:t>
      </w:r>
    </w:p>
    <w:p w:rsidR="678A3135" w:rsidP="6749D6BE" w:rsidRDefault="678A3135" w14:paraId="01B85D80" w14:textId="3954DD1E">
      <w:pPr>
        <w:pStyle w:val="Heading2"/>
        <w:rPr>
          <w:rFonts w:ascii="Times New Roman" w:hAnsi="Times New Roman" w:eastAsia="Times New Roman" w:cs="Times New Roman"/>
          <w:sz w:val="28"/>
          <w:szCs w:val="28"/>
        </w:rPr>
      </w:pPr>
      <w:bookmarkStart w:name="_Toc191588503" w:id="44"/>
      <w:r w:rsidRPr="6749D6BE">
        <w:rPr>
          <w:rFonts w:ascii="Times New Roman" w:hAnsi="Times New Roman" w:eastAsia="Times New Roman" w:cs="Times New Roman"/>
        </w:rPr>
        <w:t>Polymer Body</w:t>
      </w:r>
      <w:bookmarkEnd w:id="44"/>
    </w:p>
    <w:p w:rsidR="3588CEBE" w:rsidP="6749D6BE" w:rsidRDefault="43B8C472" w14:paraId="1EEC7D64" w14:textId="41C70C88">
      <w:pPr>
        <w:rPr>
          <w:rFonts w:ascii="Times New Roman" w:hAnsi="Times New Roman" w:eastAsia="Times New Roman" w:cs="Times New Roman"/>
        </w:rPr>
      </w:pPr>
      <w:r w:rsidRPr="6749D6BE">
        <w:rPr>
          <w:rFonts w:ascii="Times New Roman" w:hAnsi="Times New Roman" w:eastAsia="Times New Roman" w:cs="Times New Roman"/>
        </w:rPr>
        <w:t xml:space="preserve">The body concept chosen for the car aims to </w:t>
      </w:r>
      <w:r w:rsidRPr="6749D6BE" w:rsidR="003C3E69">
        <w:rPr>
          <w:rFonts w:ascii="Times New Roman" w:hAnsi="Times New Roman" w:eastAsia="Times New Roman" w:cs="Times New Roman"/>
        </w:rPr>
        <w:t>optimize</w:t>
      </w:r>
      <w:r w:rsidRPr="6749D6BE">
        <w:rPr>
          <w:rFonts w:ascii="Times New Roman" w:hAnsi="Times New Roman" w:eastAsia="Times New Roman" w:cs="Times New Roman"/>
        </w:rPr>
        <w:t xml:space="preserve"> both the towing and racing a</w:t>
      </w:r>
      <w:r w:rsidR="003C3E69">
        <w:rPr>
          <w:rFonts w:ascii="Times New Roman" w:hAnsi="Times New Roman" w:eastAsia="Times New Roman" w:cs="Times New Roman"/>
        </w:rPr>
        <w:t>bilities</w:t>
      </w:r>
      <w:r w:rsidRPr="6749D6BE">
        <w:rPr>
          <w:rFonts w:ascii="Times New Roman" w:hAnsi="Times New Roman" w:eastAsia="Times New Roman" w:cs="Times New Roman"/>
        </w:rPr>
        <w:t xml:space="preserve"> of the truck. With a </w:t>
      </w:r>
      <w:r w:rsidRPr="6749D6BE" w:rsidR="420909B6">
        <w:rPr>
          <w:rFonts w:ascii="Times New Roman" w:hAnsi="Times New Roman" w:eastAsia="Times New Roman" w:cs="Times New Roman"/>
        </w:rPr>
        <w:t>spoiler</w:t>
      </w:r>
      <w:r w:rsidRPr="6749D6BE" w:rsidR="1B0C696E">
        <w:rPr>
          <w:rFonts w:ascii="Times New Roman" w:hAnsi="Times New Roman" w:eastAsia="Times New Roman" w:cs="Times New Roman"/>
        </w:rPr>
        <w:t xml:space="preserve"> to</w:t>
      </w:r>
      <w:r w:rsidRPr="6749D6BE" w:rsidR="4102B72C">
        <w:rPr>
          <w:rFonts w:ascii="Times New Roman" w:hAnsi="Times New Roman" w:eastAsia="Times New Roman" w:cs="Times New Roman"/>
        </w:rPr>
        <w:t xml:space="preserve"> </w:t>
      </w:r>
      <w:r w:rsidRPr="6749D6BE" w:rsidR="1F4F03A6">
        <w:rPr>
          <w:rFonts w:ascii="Times New Roman" w:hAnsi="Times New Roman" w:eastAsia="Times New Roman" w:cs="Times New Roman"/>
        </w:rPr>
        <w:t>reduce drag and lift,</w:t>
      </w:r>
      <w:r w:rsidRPr="6749D6BE" w:rsidR="3535483B">
        <w:rPr>
          <w:rFonts w:ascii="Times New Roman" w:hAnsi="Times New Roman" w:eastAsia="Times New Roman" w:cs="Times New Roman"/>
        </w:rPr>
        <w:t xml:space="preserve"> </w:t>
      </w:r>
      <w:r w:rsidRPr="6749D6BE" w:rsidR="6B96C32E">
        <w:rPr>
          <w:rFonts w:ascii="Times New Roman" w:hAnsi="Times New Roman" w:eastAsia="Times New Roman" w:cs="Times New Roman"/>
        </w:rPr>
        <w:t xml:space="preserve">the team designed this body concept to have </w:t>
      </w:r>
      <w:r w:rsidRPr="6749D6BE" w:rsidR="2EDE0A1E">
        <w:rPr>
          <w:rFonts w:ascii="Times New Roman" w:hAnsi="Times New Roman" w:eastAsia="Times New Roman" w:cs="Times New Roman"/>
        </w:rPr>
        <w:t>the</w:t>
      </w:r>
      <w:r w:rsidRPr="6749D6BE" w:rsidR="6B96C32E">
        <w:rPr>
          <w:rFonts w:ascii="Times New Roman" w:hAnsi="Times New Roman" w:eastAsia="Times New Roman" w:cs="Times New Roman"/>
        </w:rPr>
        <w:t xml:space="preserve"> appearance of a race car, with the necessary aerodynamic properties </w:t>
      </w:r>
      <w:r w:rsidRPr="6749D6BE" w:rsidR="63F88C2C">
        <w:rPr>
          <w:rFonts w:ascii="Times New Roman" w:hAnsi="Times New Roman" w:eastAsia="Times New Roman" w:cs="Times New Roman"/>
        </w:rPr>
        <w:t>to excel at racing.</w:t>
      </w:r>
      <w:r w:rsidRPr="6749D6BE" w:rsidR="2E18EC16">
        <w:rPr>
          <w:rFonts w:ascii="Times New Roman" w:hAnsi="Times New Roman" w:eastAsia="Times New Roman" w:cs="Times New Roman"/>
        </w:rPr>
        <w:t xml:space="preserve"> </w:t>
      </w:r>
      <w:r w:rsidRPr="6749D6BE" w:rsidR="53EE7A8B">
        <w:rPr>
          <w:rFonts w:ascii="Times New Roman" w:hAnsi="Times New Roman" w:eastAsia="Times New Roman" w:cs="Times New Roman"/>
        </w:rPr>
        <w:t xml:space="preserve">The rough dimensions for the body </w:t>
      </w:r>
      <w:proofErr w:type="gramStart"/>
      <w:r w:rsidRPr="6749D6BE" w:rsidR="53EE7A8B">
        <w:rPr>
          <w:rFonts w:ascii="Times New Roman" w:hAnsi="Times New Roman" w:eastAsia="Times New Roman" w:cs="Times New Roman"/>
        </w:rPr>
        <w:t>were taken</w:t>
      </w:r>
      <w:proofErr w:type="gramEnd"/>
      <w:r w:rsidRPr="6749D6BE" w:rsidR="53EE7A8B">
        <w:rPr>
          <w:rFonts w:ascii="Times New Roman" w:hAnsi="Times New Roman" w:eastAsia="Times New Roman" w:cs="Times New Roman"/>
        </w:rPr>
        <w:t xml:space="preserve"> using digital calipers</w:t>
      </w:r>
      <w:r w:rsidR="00F176AD">
        <w:rPr>
          <w:rFonts w:ascii="Times New Roman" w:hAnsi="Times New Roman" w:eastAsia="Times New Roman" w:cs="Times New Roman"/>
        </w:rPr>
        <w:t xml:space="preserve"> and </w:t>
      </w:r>
      <w:r w:rsidRPr="6749D6BE" w:rsidR="53EE7A8B">
        <w:rPr>
          <w:rFonts w:ascii="Times New Roman" w:hAnsi="Times New Roman" w:eastAsia="Times New Roman" w:cs="Times New Roman"/>
        </w:rPr>
        <w:t xml:space="preserve">rough sketches were drawn on paper before </w:t>
      </w:r>
      <w:r w:rsidRPr="6749D6BE" w:rsidR="5C538003">
        <w:rPr>
          <w:rFonts w:ascii="Times New Roman" w:hAnsi="Times New Roman" w:eastAsia="Times New Roman" w:cs="Times New Roman"/>
        </w:rPr>
        <w:t xml:space="preserve">transferring </w:t>
      </w:r>
      <w:r w:rsidR="00773B88">
        <w:rPr>
          <w:rFonts w:ascii="Times New Roman" w:hAnsi="Times New Roman" w:eastAsia="Times New Roman" w:cs="Times New Roman"/>
        </w:rPr>
        <w:t>them</w:t>
      </w:r>
      <w:r w:rsidRPr="6749D6BE" w:rsidR="5C538003">
        <w:rPr>
          <w:rFonts w:ascii="Times New Roman" w:hAnsi="Times New Roman" w:eastAsia="Times New Roman" w:cs="Times New Roman"/>
        </w:rPr>
        <w:t xml:space="preserve"> into CAD. </w:t>
      </w:r>
      <w:r w:rsidRPr="6749D6BE" w:rsidR="2E18EC16">
        <w:rPr>
          <w:rFonts w:ascii="Times New Roman" w:hAnsi="Times New Roman" w:eastAsia="Times New Roman" w:cs="Times New Roman"/>
        </w:rPr>
        <w:t xml:space="preserve">For the first design iteration, the body panels of the truck </w:t>
      </w:r>
      <w:proofErr w:type="gramStart"/>
      <w:r w:rsidRPr="6749D6BE" w:rsidR="2E18EC16">
        <w:rPr>
          <w:rFonts w:ascii="Times New Roman" w:hAnsi="Times New Roman" w:eastAsia="Times New Roman" w:cs="Times New Roman"/>
        </w:rPr>
        <w:t>were cut</w:t>
      </w:r>
      <w:proofErr w:type="gramEnd"/>
      <w:r w:rsidRPr="6749D6BE" w:rsidR="2E18EC16">
        <w:rPr>
          <w:rFonts w:ascii="Times New Roman" w:hAnsi="Times New Roman" w:eastAsia="Times New Roman" w:cs="Times New Roman"/>
        </w:rPr>
        <w:t xml:space="preserve"> using the laser cutter and glued together with hot glue.</w:t>
      </w:r>
      <w:r w:rsidRPr="6749D6BE" w:rsidR="63F88C2C">
        <w:rPr>
          <w:rFonts w:ascii="Times New Roman" w:hAnsi="Times New Roman" w:eastAsia="Times New Roman" w:cs="Times New Roman"/>
        </w:rPr>
        <w:t xml:space="preserve"> The body </w:t>
      </w:r>
      <w:proofErr w:type="gramStart"/>
      <w:r w:rsidRPr="6749D6BE" w:rsidR="63F88C2C">
        <w:rPr>
          <w:rFonts w:ascii="Times New Roman" w:hAnsi="Times New Roman" w:eastAsia="Times New Roman" w:cs="Times New Roman"/>
        </w:rPr>
        <w:t>was drawn</w:t>
      </w:r>
      <w:proofErr w:type="gramEnd"/>
      <w:r w:rsidRPr="6749D6BE" w:rsidR="63F88C2C">
        <w:rPr>
          <w:rFonts w:ascii="Times New Roman" w:hAnsi="Times New Roman" w:eastAsia="Times New Roman" w:cs="Times New Roman"/>
        </w:rPr>
        <w:t xml:space="preserve"> in CAD, and additional part files were </w:t>
      </w:r>
      <w:r w:rsidRPr="6749D6BE" w:rsidR="331411EA">
        <w:rPr>
          <w:rFonts w:ascii="Times New Roman" w:hAnsi="Times New Roman" w:eastAsia="Times New Roman" w:cs="Times New Roman"/>
        </w:rPr>
        <w:t xml:space="preserve">drawn for the top and side panels of the car. </w:t>
      </w:r>
      <w:r w:rsidRPr="6749D6BE" w:rsidR="257C3A5C">
        <w:rPr>
          <w:rFonts w:ascii="Times New Roman" w:hAnsi="Times New Roman" w:eastAsia="Times New Roman" w:cs="Times New Roman"/>
        </w:rPr>
        <w:t xml:space="preserve">The body panel files </w:t>
      </w:r>
      <w:proofErr w:type="gramStart"/>
      <w:r w:rsidRPr="6749D6BE" w:rsidR="257C3A5C">
        <w:rPr>
          <w:rFonts w:ascii="Times New Roman" w:hAnsi="Times New Roman" w:eastAsia="Times New Roman" w:cs="Times New Roman"/>
        </w:rPr>
        <w:t>were saved</w:t>
      </w:r>
      <w:proofErr w:type="gramEnd"/>
      <w:r w:rsidRPr="6749D6BE" w:rsidR="257C3A5C">
        <w:rPr>
          <w:rFonts w:ascii="Times New Roman" w:hAnsi="Times New Roman" w:eastAsia="Times New Roman" w:cs="Times New Roman"/>
        </w:rPr>
        <w:t xml:space="preserve"> as a DXF file and then </w:t>
      </w:r>
      <w:r w:rsidRPr="6749D6BE" w:rsidR="7BAA0CF8">
        <w:rPr>
          <w:rFonts w:ascii="Times New Roman" w:hAnsi="Times New Roman" w:eastAsia="Times New Roman" w:cs="Times New Roman"/>
        </w:rPr>
        <w:t>transferred</w:t>
      </w:r>
      <w:r w:rsidRPr="6749D6BE" w:rsidR="257C3A5C">
        <w:rPr>
          <w:rFonts w:ascii="Times New Roman" w:hAnsi="Times New Roman" w:eastAsia="Times New Roman" w:cs="Times New Roman"/>
        </w:rPr>
        <w:t xml:space="preserve"> to the laser table for cutting. </w:t>
      </w:r>
      <w:r w:rsidR="00F17F88">
        <w:rPr>
          <w:rFonts w:ascii="Times New Roman" w:hAnsi="Times New Roman" w:eastAsia="Times New Roman" w:cs="Times New Roman"/>
        </w:rPr>
        <w:t>Th</w:t>
      </w:r>
      <w:r w:rsidR="00412117">
        <w:rPr>
          <w:rFonts w:ascii="Times New Roman" w:hAnsi="Times New Roman" w:eastAsia="Times New Roman" w:cs="Times New Roman"/>
        </w:rPr>
        <w:t xml:space="preserve">e </w:t>
      </w:r>
      <w:r w:rsidR="00F17F88">
        <w:rPr>
          <w:rFonts w:ascii="Times New Roman" w:hAnsi="Times New Roman" w:eastAsia="Times New Roman" w:cs="Times New Roman"/>
        </w:rPr>
        <w:t>engineering drawings</w:t>
      </w:r>
      <w:r w:rsidRPr="6749D6BE" w:rsidR="257C3A5C">
        <w:rPr>
          <w:rFonts w:ascii="Times New Roman" w:hAnsi="Times New Roman" w:eastAsia="Times New Roman" w:cs="Times New Roman"/>
        </w:rPr>
        <w:t xml:space="preserve"> </w:t>
      </w:r>
      <w:r w:rsidR="00412117">
        <w:rPr>
          <w:rFonts w:ascii="Times New Roman" w:hAnsi="Times New Roman" w:eastAsia="Times New Roman" w:cs="Times New Roman"/>
        </w:rPr>
        <w:t xml:space="preserve">for the first iteration </w:t>
      </w:r>
      <w:proofErr w:type="gramStart"/>
      <w:r w:rsidRPr="6749D6BE" w:rsidR="257C3A5C">
        <w:rPr>
          <w:rFonts w:ascii="Times New Roman" w:hAnsi="Times New Roman" w:eastAsia="Times New Roman" w:cs="Times New Roman"/>
        </w:rPr>
        <w:t>are shown</w:t>
      </w:r>
      <w:proofErr w:type="gramEnd"/>
      <w:r w:rsidRPr="6749D6BE" w:rsidR="257C3A5C">
        <w:rPr>
          <w:rFonts w:ascii="Times New Roman" w:hAnsi="Times New Roman" w:eastAsia="Times New Roman" w:cs="Times New Roman"/>
        </w:rPr>
        <w:t xml:space="preserve"> in </w:t>
      </w:r>
      <w:r w:rsidR="00286312">
        <w:rPr>
          <w:rFonts w:ascii="Times New Roman" w:hAnsi="Times New Roman" w:eastAsia="Times New Roman" w:cs="Times New Roman"/>
        </w:rPr>
        <w:t>Figure</w:t>
      </w:r>
      <w:r w:rsidRPr="6749D6BE" w:rsidR="257C3A5C">
        <w:rPr>
          <w:rFonts w:ascii="Times New Roman" w:hAnsi="Times New Roman" w:eastAsia="Times New Roman" w:cs="Times New Roman"/>
        </w:rPr>
        <w:t xml:space="preserve"> </w:t>
      </w:r>
      <w:r w:rsidR="00F5464B">
        <w:rPr>
          <w:rFonts w:ascii="Times New Roman" w:hAnsi="Times New Roman" w:eastAsia="Times New Roman" w:cs="Times New Roman"/>
        </w:rPr>
        <w:t>9</w:t>
      </w:r>
      <w:r w:rsidRPr="6749D6BE" w:rsidR="257C3A5C">
        <w:rPr>
          <w:rFonts w:ascii="Times New Roman" w:hAnsi="Times New Roman" w:eastAsia="Times New Roman" w:cs="Times New Roman"/>
        </w:rPr>
        <w:t xml:space="preserve">. </w:t>
      </w:r>
    </w:p>
    <w:p w:rsidR="003A709E" w:rsidP="00F5464B" w:rsidRDefault="257C3A5C" w14:paraId="03559F39" w14:textId="460D0C9E">
      <w:pPr>
        <w:rPr>
          <w:rFonts w:ascii="Times New Roman" w:hAnsi="Times New Roman" w:eastAsia="Times New Roman" w:cs="Times New Roman"/>
        </w:rPr>
      </w:pPr>
      <w:r w:rsidRPr="6749D6BE">
        <w:rPr>
          <w:rFonts w:ascii="Times New Roman" w:hAnsi="Times New Roman" w:eastAsia="Times New Roman" w:cs="Times New Roman"/>
        </w:rPr>
        <w:t xml:space="preserve">After the files </w:t>
      </w:r>
      <w:proofErr w:type="gramStart"/>
      <w:r w:rsidRPr="6749D6BE">
        <w:rPr>
          <w:rFonts w:ascii="Times New Roman" w:hAnsi="Times New Roman" w:eastAsia="Times New Roman" w:cs="Times New Roman"/>
        </w:rPr>
        <w:t>were transferred</w:t>
      </w:r>
      <w:proofErr w:type="gramEnd"/>
      <w:r w:rsidRPr="6749D6BE">
        <w:rPr>
          <w:rFonts w:ascii="Times New Roman" w:hAnsi="Times New Roman" w:eastAsia="Times New Roman" w:cs="Times New Roman"/>
        </w:rPr>
        <w:t xml:space="preserve">, the team placed a sheet of cardboard on the laser table and cut out the top and </w:t>
      </w:r>
      <w:r w:rsidRPr="6749D6BE" w:rsidR="6E907E6E">
        <w:rPr>
          <w:rFonts w:ascii="Times New Roman" w:hAnsi="Times New Roman" w:eastAsia="Times New Roman" w:cs="Times New Roman"/>
        </w:rPr>
        <w:t xml:space="preserve">side panels of the body. Since the manufacturing methods available for design iteration 1 </w:t>
      </w:r>
      <w:r w:rsidRPr="6749D6BE" w:rsidR="1625335C">
        <w:rPr>
          <w:rFonts w:ascii="Times New Roman" w:hAnsi="Times New Roman" w:eastAsia="Times New Roman" w:cs="Times New Roman"/>
        </w:rPr>
        <w:t xml:space="preserve">did not allow </w:t>
      </w:r>
      <w:proofErr w:type="spellStart"/>
      <w:r w:rsidR="001B7B9A">
        <w:rPr>
          <w:rFonts w:ascii="Times New Roman" w:hAnsi="Times New Roman" w:eastAsia="Times New Roman" w:cs="Times New Roman"/>
        </w:rPr>
        <w:t>the</w:t>
      </w:r>
      <w:proofErr w:type="spellEnd"/>
      <w:r w:rsidR="001B7B9A">
        <w:rPr>
          <w:rFonts w:ascii="Times New Roman" w:hAnsi="Times New Roman" w:eastAsia="Times New Roman" w:cs="Times New Roman"/>
        </w:rPr>
        <w:t xml:space="preserve"> team</w:t>
      </w:r>
      <w:r w:rsidRPr="6749D6BE" w:rsidR="1625335C">
        <w:rPr>
          <w:rFonts w:ascii="Times New Roman" w:hAnsi="Times New Roman" w:eastAsia="Times New Roman" w:cs="Times New Roman"/>
        </w:rPr>
        <w:t xml:space="preserve"> to express the full detail </w:t>
      </w:r>
      <w:r w:rsidR="001B7B9A">
        <w:rPr>
          <w:rFonts w:ascii="Times New Roman" w:hAnsi="Times New Roman" w:eastAsia="Times New Roman" w:cs="Times New Roman"/>
        </w:rPr>
        <w:t>for</w:t>
      </w:r>
      <w:r w:rsidR="00BB385B">
        <w:rPr>
          <w:rFonts w:ascii="Times New Roman" w:hAnsi="Times New Roman" w:eastAsia="Times New Roman" w:cs="Times New Roman"/>
        </w:rPr>
        <w:t xml:space="preserve"> the</w:t>
      </w:r>
      <w:r w:rsidRPr="6749D6BE" w:rsidR="1625335C">
        <w:rPr>
          <w:rFonts w:ascii="Times New Roman" w:hAnsi="Times New Roman" w:eastAsia="Times New Roman" w:cs="Times New Roman"/>
        </w:rPr>
        <w:t xml:space="preserve"> body concept, the first design iteration was used to ensure that the dimensions of the body fit the car</w:t>
      </w:r>
      <w:r w:rsidR="00BB385B">
        <w:rPr>
          <w:rFonts w:ascii="Times New Roman" w:hAnsi="Times New Roman" w:eastAsia="Times New Roman" w:cs="Times New Roman"/>
        </w:rPr>
        <w:t xml:space="preserve"> without impeding the wheels of the car</w:t>
      </w:r>
      <w:r w:rsidRPr="6749D6BE" w:rsidR="38FB78F4">
        <w:rPr>
          <w:rFonts w:ascii="Times New Roman" w:hAnsi="Times New Roman" w:eastAsia="Times New Roman" w:cs="Times New Roman"/>
        </w:rPr>
        <w:t xml:space="preserve">, and that the wheel wells fit the dimensions of the chassis. The shell </w:t>
      </w:r>
      <w:proofErr w:type="gramStart"/>
      <w:r w:rsidRPr="6749D6BE" w:rsidR="38FB78F4">
        <w:rPr>
          <w:rFonts w:ascii="Times New Roman" w:hAnsi="Times New Roman" w:eastAsia="Times New Roman" w:cs="Times New Roman"/>
        </w:rPr>
        <w:t>is shown</w:t>
      </w:r>
      <w:proofErr w:type="gramEnd"/>
      <w:r w:rsidRPr="6749D6BE" w:rsidR="38FB78F4">
        <w:rPr>
          <w:rFonts w:ascii="Times New Roman" w:hAnsi="Times New Roman" w:eastAsia="Times New Roman" w:cs="Times New Roman"/>
        </w:rPr>
        <w:t xml:space="preserve"> in </w:t>
      </w:r>
      <w:r w:rsidR="008D31DB">
        <w:rPr>
          <w:rFonts w:ascii="Times New Roman" w:hAnsi="Times New Roman" w:eastAsia="Times New Roman" w:cs="Times New Roman"/>
        </w:rPr>
        <w:t>F</w:t>
      </w:r>
      <w:r w:rsidRPr="6749D6BE" w:rsidR="38FB78F4">
        <w:rPr>
          <w:rFonts w:ascii="Times New Roman" w:hAnsi="Times New Roman" w:eastAsia="Times New Roman" w:cs="Times New Roman"/>
        </w:rPr>
        <w:t xml:space="preserve">igure </w:t>
      </w:r>
      <w:r w:rsidR="006A0103">
        <w:rPr>
          <w:rFonts w:ascii="Times New Roman" w:hAnsi="Times New Roman" w:eastAsia="Times New Roman" w:cs="Times New Roman"/>
        </w:rPr>
        <w:t>10</w:t>
      </w:r>
      <w:r w:rsidRPr="6749D6BE" w:rsidR="48C4D34B">
        <w:rPr>
          <w:rFonts w:ascii="Times New Roman" w:hAnsi="Times New Roman" w:eastAsia="Times New Roman" w:cs="Times New Roman"/>
        </w:rPr>
        <w:t>.</w:t>
      </w:r>
    </w:p>
    <w:p w:rsidRPr="00F5464B" w:rsidR="00F5464B" w:rsidP="00F5464B" w:rsidRDefault="00F5464B" w14:paraId="1C06A2FE" w14:textId="49A96871">
      <w:pPr>
        <w:jc w:val="center"/>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03188368" wp14:editId="23A6BB46">
            <wp:extent cx="4653820" cy="3255604"/>
            <wp:effectExtent l="0" t="0" r="0" b="2540"/>
            <wp:docPr id="118080194" name="Picture 9" descr="A blueprin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0194" name="Picture 9" descr="A blueprint of a car&#10;&#10;AI-generated content may be incorrect."/>
                    <pic:cNvPicPr/>
                  </pic:nvPicPr>
                  <pic:blipFill rotWithShape="1">
                    <a:blip r:embed="rId51" cstate="print">
                      <a:extLst>
                        <a:ext uri="{28A0092B-C50C-407E-A947-70E740481C1C}">
                          <a14:useLocalDpi xmlns:a14="http://schemas.microsoft.com/office/drawing/2010/main" val="0"/>
                        </a:ext>
                      </a:extLst>
                    </a:blip>
                    <a:srcRect l="10793" r="10907"/>
                    <a:stretch/>
                  </pic:blipFill>
                  <pic:spPr bwMode="auto">
                    <a:xfrm>
                      <a:off x="0" y="0"/>
                      <a:ext cx="4653878" cy="3255645"/>
                    </a:xfrm>
                    <a:prstGeom prst="rect">
                      <a:avLst/>
                    </a:prstGeom>
                    <a:ln>
                      <a:noFill/>
                    </a:ln>
                    <a:extLst>
                      <a:ext uri="{53640926-AAD7-44D8-BBD7-CCE9431645EC}">
                        <a14:shadowObscured xmlns:a14="http://schemas.microsoft.com/office/drawing/2010/main"/>
                      </a:ext>
                    </a:extLst>
                  </pic:spPr>
                </pic:pic>
              </a:graphicData>
            </a:graphic>
          </wp:inline>
        </w:drawing>
      </w:r>
    </w:p>
    <w:p w:rsidR="00F5464B" w:rsidP="00F5464B" w:rsidRDefault="754A836A" w14:paraId="4941DCC1" w14:textId="77777777">
      <w:pPr>
        <w:keepNext/>
        <w:jc w:val="center"/>
      </w:pPr>
      <w:r>
        <w:rPr>
          <w:noProof/>
        </w:rPr>
        <w:drawing>
          <wp:inline distT="0" distB="0" distL="0" distR="0" wp14:anchorId="08E31582" wp14:editId="732DD172">
            <wp:extent cx="4636050" cy="3257509"/>
            <wp:effectExtent l="19050" t="19050" r="12700" b="19685"/>
            <wp:docPr id="2022537575" name="Picture 202253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0931" r="11067"/>
                    <a:stretch/>
                  </pic:blipFill>
                  <pic:spPr bwMode="auto">
                    <a:xfrm>
                      <a:off x="0" y="0"/>
                      <a:ext cx="4636108" cy="325755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F5464B" w:rsidR="754A836A" w:rsidP="00F5464B" w:rsidRDefault="00F5464B" w14:paraId="6A60B08D" w14:textId="273CF95A">
      <w:pPr>
        <w:pStyle w:val="Caption"/>
        <w:jc w:val="center"/>
        <w:rPr>
          <w:rFonts w:ascii="Times New Roman" w:hAnsi="Times New Roman" w:eastAsia="Times New Roman" w:cs="Times New Roman"/>
        </w:rPr>
      </w:pPr>
      <w:bookmarkStart w:name="_Toc191588527" w:id="45"/>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9</w:t>
      </w:r>
      <w:r w:rsidRPr="00F5464B">
        <w:rPr>
          <w:rFonts w:ascii="Times New Roman" w:hAnsi="Times New Roman" w:cs="Times New Roman"/>
        </w:rPr>
        <w:fldChar w:fldCharType="end"/>
      </w:r>
      <w:r w:rsidRPr="00F5464B">
        <w:rPr>
          <w:rFonts w:ascii="Times New Roman" w:hAnsi="Times New Roman" w:cs="Times New Roman"/>
        </w:rPr>
        <w:t>: Engineering Drawings for Body Components</w:t>
      </w:r>
      <w:bookmarkEnd w:id="45"/>
    </w:p>
    <w:p w:rsidR="00F5464B" w:rsidP="00F5464B" w:rsidRDefault="16A7E390" w14:paraId="0D0DF116" w14:textId="77777777">
      <w:pPr>
        <w:keepNext/>
        <w:jc w:val="center"/>
      </w:pPr>
      <w:r>
        <w:rPr>
          <w:noProof/>
        </w:rPr>
        <w:drawing>
          <wp:inline distT="0" distB="0" distL="0" distR="0" wp14:anchorId="5E0D40A0" wp14:editId="2AC87AE3">
            <wp:extent cx="1267789" cy="1518427"/>
            <wp:effectExtent l="19050" t="19050" r="27940" b="24765"/>
            <wp:docPr id="1813681583" name="Picture 181368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89790" cy="1544777"/>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6B1DE7F" wp14:editId="7F779CD4">
            <wp:extent cx="2306925" cy="1516323"/>
            <wp:effectExtent l="19050" t="19050" r="17780" b="27305"/>
            <wp:docPr id="347949027" name="Picture 34794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55266" cy="1548097"/>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1144321E" wp14:editId="30BDE143">
            <wp:extent cx="872448" cy="1520692"/>
            <wp:effectExtent l="19050" t="19050" r="23495" b="22860"/>
            <wp:docPr id="1690161244" name="Picture 169016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1612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98587" cy="1566252"/>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7F501CFC" wp14:editId="211B55F8">
            <wp:extent cx="1650029" cy="1564090"/>
            <wp:effectExtent l="19050" t="19050" r="26670" b="17145"/>
            <wp:docPr id="1495697137" name="Picture 149569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971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4504" cy="1596770"/>
                    </a:xfrm>
                    <a:prstGeom prst="rect">
                      <a:avLst/>
                    </a:prstGeom>
                    <a:ln w="9525">
                      <a:solidFill>
                        <a:schemeClr val="tx1">
                          <a:lumMod val="95000"/>
                          <a:lumOff val="5000"/>
                        </a:schemeClr>
                      </a:solidFill>
                      <a:prstDash val="solid"/>
                    </a:ln>
                  </pic:spPr>
                </pic:pic>
              </a:graphicData>
            </a:graphic>
          </wp:inline>
        </w:drawing>
      </w:r>
    </w:p>
    <w:p w:rsidRPr="00F5464B" w:rsidR="0ECA37DA" w:rsidP="00F5464B" w:rsidRDefault="00F5464B" w14:paraId="0228F085" w14:textId="0E6FA1B4">
      <w:pPr>
        <w:pStyle w:val="Caption"/>
        <w:jc w:val="center"/>
        <w:rPr>
          <w:rFonts w:ascii="Times New Roman" w:hAnsi="Times New Roman" w:eastAsia="Times New Roman" w:cs="Times New Roman"/>
        </w:rPr>
      </w:pPr>
      <w:bookmarkStart w:name="_Toc191588528" w:id="46"/>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10</w:t>
      </w:r>
      <w:r w:rsidRPr="00F5464B">
        <w:rPr>
          <w:rFonts w:ascii="Times New Roman" w:hAnsi="Times New Roman" w:cs="Times New Roman"/>
        </w:rPr>
        <w:fldChar w:fldCharType="end"/>
      </w:r>
      <w:r w:rsidRPr="00F5464B">
        <w:rPr>
          <w:rFonts w:ascii="Times New Roman" w:hAnsi="Times New Roman" w:cs="Times New Roman"/>
        </w:rPr>
        <w:t>: Body Prototype 1</w:t>
      </w:r>
      <w:bookmarkEnd w:id="46"/>
    </w:p>
    <w:p w:rsidR="2E63F30F" w:rsidP="3588CEBE" w:rsidRDefault="2E63F30F" w14:paraId="25BFD599" w14:textId="451597C7">
      <w:pPr>
        <w:pStyle w:val="Heading2"/>
        <w:rPr>
          <w:rFonts w:ascii="Times New Roman" w:hAnsi="Times New Roman" w:eastAsia="Times New Roman" w:cs="Times New Roman"/>
        </w:rPr>
      </w:pPr>
      <w:bookmarkStart w:name="_Toc191588504" w:id="47"/>
      <w:r w:rsidRPr="6749D6BE">
        <w:rPr>
          <w:rFonts w:ascii="Times New Roman" w:hAnsi="Times New Roman" w:eastAsia="Times New Roman" w:cs="Times New Roman"/>
        </w:rPr>
        <w:t>Tires</w:t>
      </w:r>
      <w:bookmarkEnd w:id="47"/>
    </w:p>
    <w:p w:rsidR="3BD35270" w:rsidP="6749D6BE" w:rsidRDefault="0C88B898" w14:paraId="5401B7EF" w14:textId="3CF68F94">
      <w:pPr>
        <w:rPr>
          <w:rFonts w:ascii="Times New Roman" w:hAnsi="Times New Roman" w:eastAsia="Times New Roman" w:cs="Times New Roman"/>
        </w:rPr>
      </w:pPr>
      <w:r w:rsidRPr="6749D6BE">
        <w:rPr>
          <w:rFonts w:ascii="Times New Roman" w:hAnsi="Times New Roman" w:eastAsia="Times New Roman" w:cs="Times New Roman"/>
        </w:rPr>
        <w:t>T</w:t>
      </w:r>
      <w:r w:rsidRPr="6749D6BE" w:rsidR="18139687">
        <w:rPr>
          <w:rFonts w:ascii="Times New Roman" w:hAnsi="Times New Roman" w:eastAsia="Times New Roman" w:cs="Times New Roman"/>
        </w:rPr>
        <w:t xml:space="preserve">he </w:t>
      </w:r>
      <w:r w:rsidRPr="6749D6BE" w:rsidR="3B5F0785">
        <w:rPr>
          <w:rFonts w:ascii="Times New Roman" w:hAnsi="Times New Roman" w:eastAsia="Times New Roman" w:cs="Times New Roman"/>
        </w:rPr>
        <w:t xml:space="preserve">first iteration of the tire, shown in </w:t>
      </w:r>
      <w:ins w:author="Microsoft Word" w:date="2025-02-27T19:14:00Z" w16du:dateUtc="2025-02-28T03:14:00Z" w:id="48">
        <w:r w:rsidR="006A0103">
          <w:rPr>
            <w:rFonts w:ascii="Times New Roman" w:hAnsi="Times New Roman" w:eastAsia="Times New Roman" w:cs="Times New Roman"/>
          </w:rPr>
          <w:t>Figure</w:t>
        </w:r>
        <w:r w:rsidRPr="6749D6BE" w:rsidR="3B5F0785">
          <w:rPr>
            <w:rFonts w:ascii="Times New Roman" w:hAnsi="Times New Roman" w:eastAsia="Times New Roman" w:cs="Times New Roman"/>
          </w:rPr>
          <w:t xml:space="preserve"> </w:t>
        </w:r>
        <w:r w:rsidR="006A0103">
          <w:rPr>
            <w:rFonts w:ascii="Times New Roman" w:hAnsi="Times New Roman" w:eastAsia="Times New Roman" w:cs="Times New Roman"/>
          </w:rPr>
          <w:t>12</w:t>
        </w:r>
        <w:r w:rsidRPr="6749D6BE" w:rsidR="3B5F0785">
          <w:rPr>
            <w:rFonts w:ascii="Times New Roman" w:hAnsi="Times New Roman" w:eastAsia="Times New Roman" w:cs="Times New Roman"/>
          </w:rPr>
          <w:t>,</w:t>
        </w:r>
      </w:ins>
      <w:r w:rsidRPr="6749D6BE" w:rsidR="3B5F0785">
        <w:rPr>
          <w:rFonts w:ascii="Times New Roman" w:hAnsi="Times New Roman" w:eastAsia="Times New Roman" w:cs="Times New Roman"/>
        </w:rPr>
        <w:t xml:space="preserve"> </w:t>
      </w:r>
      <w:proofErr w:type="gramStart"/>
      <w:r w:rsidRPr="6749D6BE" w:rsidR="3B5F0785">
        <w:rPr>
          <w:rFonts w:ascii="Times New Roman" w:hAnsi="Times New Roman" w:eastAsia="Times New Roman" w:cs="Times New Roman"/>
        </w:rPr>
        <w:t>was chosen</w:t>
      </w:r>
      <w:proofErr w:type="gramEnd"/>
      <w:r w:rsidRPr="6749D6BE" w:rsidR="3B5F0785">
        <w:rPr>
          <w:rFonts w:ascii="Times New Roman" w:hAnsi="Times New Roman" w:eastAsia="Times New Roman" w:cs="Times New Roman"/>
        </w:rPr>
        <w:t xml:space="preserve"> because of </w:t>
      </w:r>
      <w:r w:rsidR="00F01620">
        <w:rPr>
          <w:rFonts w:ascii="Times New Roman" w:hAnsi="Times New Roman" w:eastAsia="Times New Roman" w:cs="Times New Roman"/>
        </w:rPr>
        <w:t>its</w:t>
      </w:r>
      <w:r w:rsidRPr="6749D6BE" w:rsidR="3B5F0785">
        <w:rPr>
          <w:rFonts w:ascii="Times New Roman" w:hAnsi="Times New Roman" w:eastAsia="Times New Roman" w:cs="Times New Roman"/>
        </w:rPr>
        <w:t xml:space="preserve"> tread patterns for their designated job. </w:t>
      </w:r>
      <w:r w:rsidRPr="6749D6BE" w:rsidR="4D54CA37">
        <w:rPr>
          <w:rFonts w:ascii="Times New Roman" w:hAnsi="Times New Roman" w:eastAsia="Times New Roman" w:cs="Times New Roman"/>
        </w:rPr>
        <w:t xml:space="preserve">While one </w:t>
      </w:r>
      <w:proofErr w:type="gramStart"/>
      <w:r w:rsidRPr="6749D6BE" w:rsidR="4D54CA37">
        <w:rPr>
          <w:rFonts w:ascii="Times New Roman" w:hAnsi="Times New Roman" w:eastAsia="Times New Roman" w:cs="Times New Roman"/>
        </w:rPr>
        <w:t>was chosen</w:t>
      </w:r>
      <w:proofErr w:type="gramEnd"/>
      <w:r w:rsidRPr="6749D6BE" w:rsidR="4D54CA37">
        <w:rPr>
          <w:rFonts w:ascii="Times New Roman" w:hAnsi="Times New Roman" w:eastAsia="Times New Roman" w:cs="Times New Roman"/>
        </w:rPr>
        <w:t xml:space="preserve"> for racing and the other for towing, both would have the same fitting on the truck, and so only one prototype was manufactured </w:t>
      </w:r>
      <w:r w:rsidRPr="6749D6BE" w:rsidR="55098C93">
        <w:rPr>
          <w:rFonts w:ascii="Times New Roman" w:hAnsi="Times New Roman" w:eastAsia="Times New Roman" w:cs="Times New Roman"/>
        </w:rPr>
        <w:t>to ensure</w:t>
      </w:r>
      <w:r w:rsidRPr="6749D6BE" w:rsidR="4D54CA37">
        <w:rPr>
          <w:rFonts w:ascii="Times New Roman" w:hAnsi="Times New Roman" w:eastAsia="Times New Roman" w:cs="Times New Roman"/>
        </w:rPr>
        <w:t xml:space="preserve"> the correct fit with the </w:t>
      </w:r>
      <w:r w:rsidRPr="6749D6BE" w:rsidR="39743671">
        <w:rPr>
          <w:rFonts w:ascii="Times New Roman" w:hAnsi="Times New Roman" w:eastAsia="Times New Roman" w:cs="Times New Roman"/>
        </w:rPr>
        <w:t>axle</w:t>
      </w:r>
      <w:r w:rsidRPr="6749D6BE" w:rsidR="3DF92E64">
        <w:rPr>
          <w:rFonts w:ascii="Times New Roman" w:hAnsi="Times New Roman" w:eastAsia="Times New Roman" w:cs="Times New Roman"/>
        </w:rPr>
        <w:t xml:space="preserve"> of the truck. </w:t>
      </w:r>
      <w:r w:rsidRPr="6749D6BE" w:rsidR="509F3CB3">
        <w:rPr>
          <w:rFonts w:ascii="Times New Roman" w:hAnsi="Times New Roman" w:eastAsia="Times New Roman" w:cs="Times New Roman"/>
        </w:rPr>
        <w:t xml:space="preserve">The tires </w:t>
      </w:r>
      <w:proofErr w:type="gramStart"/>
      <w:r w:rsidRPr="6749D6BE" w:rsidR="509F3CB3">
        <w:rPr>
          <w:rFonts w:ascii="Times New Roman" w:hAnsi="Times New Roman" w:eastAsia="Times New Roman" w:cs="Times New Roman"/>
        </w:rPr>
        <w:t>were drawn</w:t>
      </w:r>
      <w:proofErr w:type="gramEnd"/>
      <w:r w:rsidRPr="6749D6BE" w:rsidR="509F3CB3">
        <w:rPr>
          <w:rFonts w:ascii="Times New Roman" w:hAnsi="Times New Roman" w:eastAsia="Times New Roman" w:cs="Times New Roman"/>
        </w:rPr>
        <w:t xml:space="preserve"> in CAD</w:t>
      </w:r>
      <w:r w:rsidRPr="6749D6BE" w:rsidR="04387CDE">
        <w:rPr>
          <w:rFonts w:ascii="Times New Roman" w:hAnsi="Times New Roman" w:eastAsia="Times New Roman" w:cs="Times New Roman"/>
        </w:rPr>
        <w:t xml:space="preserve"> using dimensions obtained using calipers. The engineering drawings for the tire </w:t>
      </w:r>
      <w:proofErr w:type="gramStart"/>
      <w:r w:rsidRPr="6749D6BE" w:rsidR="04387CDE">
        <w:rPr>
          <w:rFonts w:ascii="Times New Roman" w:hAnsi="Times New Roman" w:eastAsia="Times New Roman" w:cs="Times New Roman"/>
        </w:rPr>
        <w:t>are shown</w:t>
      </w:r>
      <w:proofErr w:type="gramEnd"/>
      <w:r w:rsidRPr="6749D6BE" w:rsidR="04387CDE">
        <w:rPr>
          <w:rFonts w:ascii="Times New Roman" w:hAnsi="Times New Roman" w:eastAsia="Times New Roman" w:cs="Times New Roman"/>
        </w:rPr>
        <w:t xml:space="preserve"> in </w:t>
      </w:r>
      <w:r w:rsidR="00F01620">
        <w:rPr>
          <w:rFonts w:ascii="Times New Roman" w:hAnsi="Times New Roman" w:eastAsia="Times New Roman" w:cs="Times New Roman"/>
        </w:rPr>
        <w:t>Figure</w:t>
      </w:r>
      <w:r w:rsidRPr="6749D6BE" w:rsidR="04387CDE">
        <w:rPr>
          <w:rFonts w:ascii="Times New Roman" w:hAnsi="Times New Roman" w:eastAsia="Times New Roman" w:cs="Times New Roman"/>
        </w:rPr>
        <w:t xml:space="preserve"> </w:t>
      </w:r>
      <w:r w:rsidR="006A0103">
        <w:rPr>
          <w:rFonts w:ascii="Times New Roman" w:hAnsi="Times New Roman" w:eastAsia="Times New Roman" w:cs="Times New Roman"/>
        </w:rPr>
        <w:t>11</w:t>
      </w:r>
      <w:r w:rsidRPr="6749D6BE" w:rsidR="04387CDE">
        <w:rPr>
          <w:rFonts w:ascii="Times New Roman" w:hAnsi="Times New Roman" w:eastAsia="Times New Roman" w:cs="Times New Roman"/>
        </w:rPr>
        <w:t xml:space="preserve">. Those CAD files </w:t>
      </w:r>
      <w:proofErr w:type="gramStart"/>
      <w:r w:rsidRPr="6749D6BE" w:rsidR="04387CDE">
        <w:rPr>
          <w:rFonts w:ascii="Times New Roman" w:hAnsi="Times New Roman" w:eastAsia="Times New Roman" w:cs="Times New Roman"/>
        </w:rPr>
        <w:t>were converted</w:t>
      </w:r>
      <w:proofErr w:type="gramEnd"/>
      <w:r w:rsidRPr="6749D6BE" w:rsidR="04387CDE">
        <w:rPr>
          <w:rFonts w:ascii="Times New Roman" w:hAnsi="Times New Roman" w:eastAsia="Times New Roman" w:cs="Times New Roman"/>
        </w:rPr>
        <w:t xml:space="preserve"> to DXF files and sent to the laser table for cutting. </w:t>
      </w:r>
      <w:r w:rsidRPr="6749D6BE" w:rsidR="53A5AEE0">
        <w:rPr>
          <w:rFonts w:ascii="Times New Roman" w:hAnsi="Times New Roman" w:eastAsia="Times New Roman" w:cs="Times New Roman"/>
        </w:rPr>
        <w:t>T</w:t>
      </w:r>
      <w:r w:rsidRPr="6749D6BE" w:rsidR="509F3CB3">
        <w:rPr>
          <w:rFonts w:ascii="Times New Roman" w:hAnsi="Times New Roman" w:eastAsia="Times New Roman" w:cs="Times New Roman"/>
        </w:rPr>
        <w:t xml:space="preserve">he </w:t>
      </w:r>
      <w:r w:rsidRPr="6749D6BE" w:rsidR="34DE3FAB">
        <w:rPr>
          <w:rFonts w:ascii="Times New Roman" w:hAnsi="Times New Roman" w:eastAsia="Times New Roman" w:cs="Times New Roman"/>
        </w:rPr>
        <w:t xml:space="preserve">goal of the first iteration was to </w:t>
      </w:r>
      <w:r w:rsidRPr="6749D6BE" w:rsidR="6C931BB3">
        <w:rPr>
          <w:rFonts w:ascii="Times New Roman" w:hAnsi="Times New Roman" w:eastAsia="Times New Roman" w:cs="Times New Roman"/>
        </w:rPr>
        <w:t>confirm</w:t>
      </w:r>
      <w:r w:rsidRPr="6749D6BE" w:rsidR="34DE3FAB">
        <w:rPr>
          <w:rFonts w:ascii="Times New Roman" w:hAnsi="Times New Roman" w:eastAsia="Times New Roman" w:cs="Times New Roman"/>
        </w:rPr>
        <w:t xml:space="preserve"> that the </w:t>
      </w:r>
      <w:r w:rsidR="00F01620">
        <w:rPr>
          <w:rFonts w:ascii="Times New Roman" w:hAnsi="Times New Roman" w:eastAsia="Times New Roman" w:cs="Times New Roman"/>
        </w:rPr>
        <w:t>axle</w:t>
      </w:r>
      <w:r w:rsidRPr="6749D6BE" w:rsidR="34DE3FAB">
        <w:rPr>
          <w:rFonts w:ascii="Times New Roman" w:hAnsi="Times New Roman" w:eastAsia="Times New Roman" w:cs="Times New Roman"/>
        </w:rPr>
        <w:t xml:space="preserve"> fit snugly into the tire</w:t>
      </w:r>
      <w:r w:rsidRPr="6749D6BE" w:rsidR="3F0DDD90">
        <w:rPr>
          <w:rFonts w:ascii="Times New Roman" w:hAnsi="Times New Roman" w:eastAsia="Times New Roman" w:cs="Times New Roman"/>
        </w:rPr>
        <w:t xml:space="preserve"> and that the </w:t>
      </w:r>
      <w:r w:rsidRPr="6749D6BE" w:rsidR="2F98EB08">
        <w:rPr>
          <w:rFonts w:ascii="Times New Roman" w:hAnsi="Times New Roman" w:eastAsia="Times New Roman" w:cs="Times New Roman"/>
        </w:rPr>
        <w:t>hex</w:t>
      </w:r>
      <w:r w:rsidRPr="6749D6BE" w:rsidR="3F0DDD90">
        <w:rPr>
          <w:rFonts w:ascii="Times New Roman" w:hAnsi="Times New Roman" w:eastAsia="Times New Roman" w:cs="Times New Roman"/>
        </w:rPr>
        <w:t xml:space="preserve">agon cutout on the </w:t>
      </w:r>
      <w:r w:rsidR="00F01620">
        <w:rPr>
          <w:rFonts w:ascii="Times New Roman" w:hAnsi="Times New Roman" w:eastAsia="Times New Roman" w:cs="Times New Roman"/>
        </w:rPr>
        <w:t>axle</w:t>
      </w:r>
      <w:r w:rsidRPr="6749D6BE" w:rsidR="3F0DDD90">
        <w:rPr>
          <w:rFonts w:ascii="Times New Roman" w:hAnsi="Times New Roman" w:eastAsia="Times New Roman" w:cs="Times New Roman"/>
        </w:rPr>
        <w:t xml:space="preserve"> fit into the new tire design to ensure the new tire fit well and did not slip.</w:t>
      </w:r>
      <w:r w:rsidR="00B10C99">
        <w:rPr>
          <w:rFonts w:ascii="Times New Roman" w:hAnsi="Times New Roman" w:eastAsia="Times New Roman" w:cs="Times New Roman"/>
        </w:rPr>
        <w:t xml:space="preserve"> Given the </w:t>
      </w:r>
      <w:r w:rsidR="007E5736">
        <w:rPr>
          <w:rFonts w:ascii="Times New Roman" w:hAnsi="Times New Roman" w:eastAsia="Times New Roman" w:cs="Times New Roman"/>
        </w:rPr>
        <w:t xml:space="preserve">manufacturing processes available for design iteration </w:t>
      </w:r>
      <w:proofErr w:type="gramStart"/>
      <w:r w:rsidR="007E5736">
        <w:rPr>
          <w:rFonts w:ascii="Times New Roman" w:hAnsi="Times New Roman" w:eastAsia="Times New Roman" w:cs="Times New Roman"/>
        </w:rPr>
        <w:t>1</w:t>
      </w:r>
      <w:proofErr w:type="gramEnd"/>
      <w:r w:rsidR="007E5736">
        <w:rPr>
          <w:rFonts w:ascii="Times New Roman" w:hAnsi="Times New Roman" w:eastAsia="Times New Roman" w:cs="Times New Roman"/>
        </w:rPr>
        <w:t xml:space="preserve">, the team did not feel it necessary to </w:t>
      </w:r>
      <w:r w:rsidR="00E44F8A">
        <w:rPr>
          <w:rFonts w:ascii="Times New Roman" w:hAnsi="Times New Roman" w:eastAsia="Times New Roman" w:cs="Times New Roman"/>
        </w:rPr>
        <w:t>create a 3-D tire</w:t>
      </w:r>
      <w:r w:rsidR="00CB26C3">
        <w:rPr>
          <w:rFonts w:ascii="Times New Roman" w:hAnsi="Times New Roman" w:eastAsia="Times New Roman" w:cs="Times New Roman"/>
        </w:rPr>
        <w:t xml:space="preserve"> in order to save on material costs.</w:t>
      </w:r>
      <w:r w:rsidRPr="6749D6BE" w:rsidR="3F0DDD90">
        <w:rPr>
          <w:rFonts w:ascii="Times New Roman" w:hAnsi="Times New Roman" w:eastAsia="Times New Roman" w:cs="Times New Roman"/>
        </w:rPr>
        <w:t xml:space="preserve"> </w:t>
      </w:r>
      <w:r w:rsidR="00CB26C3">
        <w:rPr>
          <w:rFonts w:ascii="Times New Roman" w:hAnsi="Times New Roman" w:eastAsia="Times New Roman" w:cs="Times New Roman"/>
        </w:rPr>
        <w:t xml:space="preserve">With the dimensions for the </w:t>
      </w:r>
      <w:r w:rsidR="00F01620">
        <w:rPr>
          <w:rFonts w:ascii="Times New Roman" w:hAnsi="Times New Roman" w:eastAsia="Times New Roman" w:cs="Times New Roman"/>
        </w:rPr>
        <w:t>axle</w:t>
      </w:r>
      <w:r w:rsidR="00CB26C3">
        <w:rPr>
          <w:rFonts w:ascii="Times New Roman" w:hAnsi="Times New Roman" w:eastAsia="Times New Roman" w:cs="Times New Roman"/>
        </w:rPr>
        <w:t xml:space="preserve"> an</w:t>
      </w:r>
      <w:r w:rsidR="000A2CE1">
        <w:rPr>
          <w:rFonts w:ascii="Times New Roman" w:hAnsi="Times New Roman" w:eastAsia="Times New Roman" w:cs="Times New Roman"/>
        </w:rPr>
        <w:t>d hexagon cutout confirmed, f</w:t>
      </w:r>
      <w:r w:rsidRPr="6749D6BE" w:rsidR="4D6AA1A4">
        <w:rPr>
          <w:rFonts w:ascii="Times New Roman" w:hAnsi="Times New Roman" w:eastAsia="Times New Roman" w:cs="Times New Roman"/>
        </w:rPr>
        <w:t xml:space="preserve">uture iterations will include treads made from rubber and a 3-D printed </w:t>
      </w:r>
      <w:r w:rsidRPr="6749D6BE" w:rsidR="3CE1EB8E">
        <w:rPr>
          <w:rFonts w:ascii="Times New Roman" w:hAnsi="Times New Roman" w:eastAsia="Times New Roman" w:cs="Times New Roman"/>
        </w:rPr>
        <w:t xml:space="preserve">rim. </w:t>
      </w:r>
    </w:p>
    <w:p w:rsidR="003A709E" w:rsidP="003A709E" w:rsidRDefault="003A709E" w14:paraId="038B9489" w14:textId="77777777">
      <w:pPr>
        <w:keepNext/>
        <w:jc w:val="center"/>
      </w:pPr>
      <w:r>
        <w:rPr>
          <w:rFonts w:ascii="Times New Roman" w:hAnsi="Times New Roman" w:eastAsia="Times New Roman" w:cs="Times New Roman"/>
          <w:noProof/>
        </w:rPr>
        <w:drawing>
          <wp:inline distT="0" distB="0" distL="0" distR="0" wp14:anchorId="51A668EC" wp14:editId="52825582">
            <wp:extent cx="4639699" cy="3255313"/>
            <wp:effectExtent l="0" t="0" r="8890" b="2540"/>
            <wp:docPr id="2032398003" name="Picture 3" descr="A blueprint of a circle with a hexagon and a hex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8003" name="Picture 3" descr="A blueprint of a circle with a hexagon and a hexagon&#10;&#10;AI-generated content may be incorrect."/>
                    <pic:cNvPicPr/>
                  </pic:nvPicPr>
                  <pic:blipFill rotWithShape="1">
                    <a:blip r:embed="rId57" cstate="print">
                      <a:extLst>
                        <a:ext uri="{28A0092B-C50C-407E-A947-70E740481C1C}">
                          <a14:useLocalDpi xmlns:a14="http://schemas.microsoft.com/office/drawing/2010/main" val="0"/>
                        </a:ext>
                      </a:extLst>
                    </a:blip>
                    <a:srcRect l="11137" r="10792"/>
                    <a:stretch/>
                  </pic:blipFill>
                  <pic:spPr bwMode="auto">
                    <a:xfrm>
                      <a:off x="0" y="0"/>
                      <a:ext cx="4640172" cy="3255645"/>
                    </a:xfrm>
                    <a:prstGeom prst="rect">
                      <a:avLst/>
                    </a:prstGeom>
                    <a:ln>
                      <a:noFill/>
                    </a:ln>
                    <a:extLst>
                      <a:ext uri="{53640926-AAD7-44D8-BBD7-CCE9431645EC}">
                        <a14:shadowObscured xmlns:a14="http://schemas.microsoft.com/office/drawing/2010/main"/>
                      </a:ext>
                    </a:extLst>
                  </pic:spPr>
                </pic:pic>
              </a:graphicData>
            </a:graphic>
          </wp:inline>
        </w:drawing>
      </w:r>
    </w:p>
    <w:p w:rsidRPr="00F5464B" w:rsidR="003A709E" w:rsidP="003A709E" w:rsidRDefault="003A709E" w14:paraId="21151DFF" w14:textId="18B48CA5">
      <w:pPr>
        <w:pStyle w:val="Caption"/>
        <w:jc w:val="center"/>
        <w:rPr>
          <w:rFonts w:ascii="Times New Roman" w:hAnsi="Times New Roman" w:eastAsia="Times New Roman" w:cs="Times New Roman"/>
        </w:rPr>
      </w:pPr>
      <w:bookmarkStart w:name="_Toc191588529" w:id="49"/>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11</w:t>
      </w:r>
      <w:r w:rsidRPr="00F5464B">
        <w:rPr>
          <w:rFonts w:ascii="Times New Roman" w:hAnsi="Times New Roman" w:cs="Times New Roman"/>
        </w:rPr>
        <w:fldChar w:fldCharType="end"/>
      </w:r>
      <w:r w:rsidRPr="00F5464B">
        <w:rPr>
          <w:rFonts w:ascii="Times New Roman" w:hAnsi="Times New Roman" w:cs="Times New Roman"/>
        </w:rPr>
        <w:t>: Engineering Drawing for Wheel</w:t>
      </w:r>
      <w:bookmarkEnd w:id="49"/>
    </w:p>
    <w:p w:rsidR="003A709E" w:rsidP="003A709E" w:rsidRDefault="6CEE1C44" w14:paraId="5ECDBB95" w14:textId="77777777">
      <w:pPr>
        <w:keepNext/>
        <w:jc w:val="center"/>
      </w:pPr>
      <w:r>
        <w:rPr>
          <w:noProof/>
        </w:rPr>
        <w:lastRenderedPageBreak/>
        <w:drawing>
          <wp:inline distT="0" distB="0" distL="0" distR="0" wp14:anchorId="5CB80B60" wp14:editId="6882CEA8">
            <wp:extent cx="1635030" cy="1672878"/>
            <wp:effectExtent l="19050" t="19050" r="22860" b="22860"/>
            <wp:docPr id="745869703" name="Picture 74586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1052" cy="1709734"/>
                    </a:xfrm>
                    <a:prstGeom prst="rect">
                      <a:avLst/>
                    </a:prstGeom>
                    <a:ln w="9525">
                      <a:solidFill>
                        <a:schemeClr val="tx1">
                          <a:lumMod val="95000"/>
                          <a:lumOff val="5000"/>
                        </a:schemeClr>
                      </a:solidFill>
                      <a:prstDash val="solid"/>
                    </a:ln>
                  </pic:spPr>
                </pic:pic>
              </a:graphicData>
            </a:graphic>
          </wp:inline>
        </w:drawing>
      </w:r>
    </w:p>
    <w:p w:rsidRPr="00F5464B" w:rsidR="3BD35270" w:rsidP="003A709E" w:rsidRDefault="003A709E" w14:paraId="69438DBE" w14:textId="5D996E73">
      <w:pPr>
        <w:pStyle w:val="Caption"/>
        <w:jc w:val="center"/>
        <w:rPr>
          <w:rFonts w:ascii="Times New Roman" w:hAnsi="Times New Roman" w:eastAsia="Times New Roman" w:cs="Times New Roman"/>
          <w:sz w:val="24"/>
          <w:szCs w:val="24"/>
        </w:rPr>
      </w:pPr>
      <w:bookmarkStart w:name="_Toc191588530" w:id="50"/>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12</w:t>
      </w:r>
      <w:r w:rsidRPr="00F5464B">
        <w:rPr>
          <w:rFonts w:ascii="Times New Roman" w:hAnsi="Times New Roman" w:cs="Times New Roman"/>
        </w:rPr>
        <w:fldChar w:fldCharType="end"/>
      </w:r>
      <w:r w:rsidRPr="00F5464B">
        <w:rPr>
          <w:rFonts w:ascii="Times New Roman" w:hAnsi="Times New Roman" w:cs="Times New Roman"/>
        </w:rPr>
        <w:t xml:space="preserve">: Wheel Prototype </w:t>
      </w:r>
      <w:r w:rsidR="00F5464B">
        <w:rPr>
          <w:rFonts w:ascii="Times New Roman" w:hAnsi="Times New Roman" w:cs="Times New Roman"/>
        </w:rPr>
        <w:t>1</w:t>
      </w:r>
      <w:bookmarkEnd w:id="50"/>
    </w:p>
    <w:p w:rsidR="3BD35270" w:rsidP="6749D6BE" w:rsidRDefault="3BD35270" w14:paraId="0EC99B4E" w14:textId="571CBDFF">
      <w:pPr>
        <w:pStyle w:val="Heading2"/>
        <w:rPr>
          <w:rFonts w:ascii="Times New Roman" w:hAnsi="Times New Roman" w:eastAsia="Times New Roman" w:cs="Times New Roman"/>
          <w:sz w:val="28"/>
          <w:szCs w:val="28"/>
        </w:rPr>
      </w:pPr>
      <w:bookmarkStart w:name="_Toc191588505" w:id="51"/>
      <w:r w:rsidRPr="6749D6BE">
        <w:rPr>
          <w:rFonts w:ascii="Times New Roman" w:hAnsi="Times New Roman" w:eastAsia="Times New Roman" w:cs="Times New Roman"/>
        </w:rPr>
        <w:t>Tri</w:t>
      </w:r>
      <w:r w:rsidRPr="6749D6BE" w:rsidR="22BFA22D">
        <w:rPr>
          <w:rFonts w:ascii="Times New Roman" w:hAnsi="Times New Roman" w:eastAsia="Times New Roman" w:cs="Times New Roman"/>
        </w:rPr>
        <w:t>ne “</w:t>
      </w:r>
      <w:r w:rsidR="00136794">
        <w:rPr>
          <w:rFonts w:ascii="Times New Roman" w:hAnsi="Times New Roman" w:eastAsia="Times New Roman" w:cs="Times New Roman"/>
        </w:rPr>
        <w:t>Power T</w:t>
      </w:r>
      <w:r w:rsidRPr="6749D6BE" w:rsidR="22BFA22D">
        <w:rPr>
          <w:rFonts w:ascii="Times New Roman" w:hAnsi="Times New Roman" w:eastAsia="Times New Roman" w:cs="Times New Roman"/>
        </w:rPr>
        <w:t>”</w:t>
      </w:r>
      <w:bookmarkEnd w:id="51"/>
    </w:p>
    <w:p w:rsidR="75ACE185" w:rsidP="75ACE185" w:rsidRDefault="195C29C0" w14:paraId="4A2BF116" w14:textId="1F10A82A">
      <w:pPr>
        <w:rPr>
          <w:rFonts w:ascii="Times New Roman" w:hAnsi="Times New Roman" w:eastAsia="Times New Roman" w:cs="Times New Roman"/>
        </w:rPr>
      </w:pPr>
      <w:r w:rsidRPr="6749D6BE">
        <w:rPr>
          <w:rFonts w:ascii="Times New Roman" w:hAnsi="Times New Roman" w:eastAsia="Times New Roman" w:cs="Times New Roman"/>
        </w:rPr>
        <w:t xml:space="preserve">The </w:t>
      </w:r>
      <w:r w:rsidRPr="6749D6BE" w:rsidR="3417AE43">
        <w:rPr>
          <w:rFonts w:ascii="Times New Roman" w:hAnsi="Times New Roman" w:eastAsia="Times New Roman" w:cs="Times New Roman"/>
        </w:rPr>
        <w:t>Trine “T</w:t>
      </w:r>
      <w:proofErr w:type="gramStart"/>
      <w:r w:rsidRPr="6749D6BE" w:rsidR="3417AE43">
        <w:rPr>
          <w:rFonts w:ascii="Times New Roman" w:hAnsi="Times New Roman" w:eastAsia="Times New Roman" w:cs="Times New Roman"/>
        </w:rPr>
        <w:t>”,</w:t>
      </w:r>
      <w:proofErr w:type="gramEnd"/>
      <w:r w:rsidRPr="6749D6BE" w:rsidR="3417AE43">
        <w:rPr>
          <w:rFonts w:ascii="Times New Roman" w:hAnsi="Times New Roman" w:eastAsia="Times New Roman" w:cs="Times New Roman"/>
        </w:rPr>
        <w:t xml:space="preserve"> shown in Figure </w:t>
      </w:r>
      <w:r w:rsidR="006A0103">
        <w:rPr>
          <w:rFonts w:ascii="Times New Roman" w:hAnsi="Times New Roman" w:eastAsia="Times New Roman" w:cs="Times New Roman"/>
        </w:rPr>
        <w:t>14</w:t>
      </w:r>
      <w:r w:rsidRPr="6749D6BE" w:rsidR="3417AE43">
        <w:rPr>
          <w:rFonts w:ascii="Times New Roman" w:hAnsi="Times New Roman" w:eastAsia="Times New Roman" w:cs="Times New Roman"/>
        </w:rPr>
        <w:t>, was laser cut using cardboard for design iteration 1 to ensure dimensions w</w:t>
      </w:r>
      <w:r w:rsidRPr="6749D6BE" w:rsidR="09CF5304">
        <w:rPr>
          <w:rFonts w:ascii="Times New Roman" w:hAnsi="Times New Roman" w:eastAsia="Times New Roman" w:cs="Times New Roman"/>
        </w:rPr>
        <w:t xml:space="preserve">ould fit on the </w:t>
      </w:r>
      <w:r w:rsidR="00136794">
        <w:rPr>
          <w:rFonts w:ascii="Times New Roman" w:hAnsi="Times New Roman" w:eastAsia="Times New Roman" w:cs="Times New Roman"/>
        </w:rPr>
        <w:t>roof</w:t>
      </w:r>
      <w:r w:rsidRPr="6749D6BE" w:rsidR="09CF5304">
        <w:rPr>
          <w:rFonts w:ascii="Times New Roman" w:hAnsi="Times New Roman" w:eastAsia="Times New Roman" w:cs="Times New Roman"/>
        </w:rPr>
        <w:t xml:space="preserve"> of the </w:t>
      </w:r>
      <w:r w:rsidR="00136794">
        <w:rPr>
          <w:rFonts w:ascii="Times New Roman" w:hAnsi="Times New Roman" w:eastAsia="Times New Roman" w:cs="Times New Roman"/>
        </w:rPr>
        <w:t>body</w:t>
      </w:r>
      <w:r w:rsidRPr="6749D6BE" w:rsidR="09CF5304">
        <w:rPr>
          <w:rFonts w:ascii="Times New Roman" w:hAnsi="Times New Roman" w:eastAsia="Times New Roman" w:cs="Times New Roman"/>
        </w:rPr>
        <w:t xml:space="preserve">. </w:t>
      </w:r>
      <w:r w:rsidRPr="6749D6BE" w:rsidR="01FFAE14">
        <w:rPr>
          <w:rFonts w:ascii="Times New Roman" w:hAnsi="Times New Roman" w:eastAsia="Times New Roman" w:cs="Times New Roman"/>
        </w:rPr>
        <w:t xml:space="preserve">Since the component is purely cosmetic, the goal of the first design iteration was to </w:t>
      </w:r>
      <w:r w:rsidRPr="6749D6BE" w:rsidR="00136794">
        <w:rPr>
          <w:rFonts w:ascii="Times New Roman" w:hAnsi="Times New Roman" w:eastAsia="Times New Roman" w:cs="Times New Roman"/>
        </w:rPr>
        <w:t>assess</w:t>
      </w:r>
      <w:r w:rsidRPr="6749D6BE" w:rsidR="01FFAE14">
        <w:rPr>
          <w:rFonts w:ascii="Times New Roman" w:hAnsi="Times New Roman" w:eastAsia="Times New Roman" w:cs="Times New Roman"/>
        </w:rPr>
        <w:t xml:space="preserve"> the dimensions. </w:t>
      </w:r>
      <w:r w:rsidRPr="6749D6BE" w:rsidR="59E7FCD2">
        <w:rPr>
          <w:rFonts w:ascii="Times New Roman" w:hAnsi="Times New Roman" w:eastAsia="Times New Roman" w:cs="Times New Roman"/>
        </w:rPr>
        <w:t xml:space="preserve">The dimensions </w:t>
      </w:r>
      <w:proofErr w:type="gramStart"/>
      <w:r w:rsidRPr="6749D6BE" w:rsidR="59E7FCD2">
        <w:rPr>
          <w:rFonts w:ascii="Times New Roman" w:hAnsi="Times New Roman" w:eastAsia="Times New Roman" w:cs="Times New Roman"/>
        </w:rPr>
        <w:t>were taken</w:t>
      </w:r>
      <w:proofErr w:type="gramEnd"/>
      <w:r w:rsidRPr="6749D6BE" w:rsidR="59E7FCD2">
        <w:rPr>
          <w:rFonts w:ascii="Times New Roman" w:hAnsi="Times New Roman" w:eastAsia="Times New Roman" w:cs="Times New Roman"/>
        </w:rPr>
        <w:t xml:space="preserve"> using a ruler and drawn in CAD. The CAD file </w:t>
      </w:r>
      <w:proofErr w:type="gramStart"/>
      <w:r w:rsidRPr="6749D6BE" w:rsidR="59E7FCD2">
        <w:rPr>
          <w:rFonts w:ascii="Times New Roman" w:hAnsi="Times New Roman" w:eastAsia="Times New Roman" w:cs="Times New Roman"/>
        </w:rPr>
        <w:t>was then saved</w:t>
      </w:r>
      <w:proofErr w:type="gramEnd"/>
      <w:r w:rsidRPr="6749D6BE" w:rsidR="59E7FCD2">
        <w:rPr>
          <w:rFonts w:ascii="Times New Roman" w:hAnsi="Times New Roman" w:eastAsia="Times New Roman" w:cs="Times New Roman"/>
        </w:rPr>
        <w:t xml:space="preserve"> as a DXF file and transferred to the laser table for cutting. Th</w:t>
      </w:r>
      <w:r w:rsidRPr="6749D6BE" w:rsidR="2BC55D57">
        <w:rPr>
          <w:rFonts w:ascii="Times New Roman" w:hAnsi="Times New Roman" w:eastAsia="Times New Roman" w:cs="Times New Roman"/>
        </w:rPr>
        <w:t xml:space="preserve">e engineering drawings for </w:t>
      </w:r>
      <w:proofErr w:type="gramStart"/>
      <w:r w:rsidR="00136794">
        <w:rPr>
          <w:rFonts w:ascii="Times New Roman" w:hAnsi="Times New Roman" w:eastAsia="Times New Roman" w:cs="Times New Roman"/>
        </w:rPr>
        <w:t xml:space="preserve">the </w:t>
      </w:r>
      <w:r w:rsidRPr="6749D6BE" w:rsidR="00136794">
        <w:rPr>
          <w:rFonts w:ascii="Times New Roman" w:hAnsi="Times New Roman" w:eastAsia="Times New Roman" w:cs="Times New Roman"/>
        </w:rPr>
        <w:t>Power</w:t>
      </w:r>
      <w:proofErr w:type="gramEnd"/>
      <w:r w:rsidRPr="6749D6BE" w:rsidR="2BC55D57">
        <w:rPr>
          <w:rFonts w:ascii="Times New Roman" w:hAnsi="Times New Roman" w:eastAsia="Times New Roman" w:cs="Times New Roman"/>
        </w:rPr>
        <w:t xml:space="preserve"> T </w:t>
      </w:r>
      <w:proofErr w:type="gramStart"/>
      <w:r w:rsidRPr="6749D6BE" w:rsidR="2BC55D57">
        <w:rPr>
          <w:rFonts w:ascii="Times New Roman" w:hAnsi="Times New Roman" w:eastAsia="Times New Roman" w:cs="Times New Roman"/>
        </w:rPr>
        <w:t>are shown</w:t>
      </w:r>
      <w:proofErr w:type="gramEnd"/>
      <w:r w:rsidRPr="6749D6BE" w:rsidR="2BC55D57">
        <w:rPr>
          <w:rFonts w:ascii="Times New Roman" w:hAnsi="Times New Roman" w:eastAsia="Times New Roman" w:cs="Times New Roman"/>
        </w:rPr>
        <w:t xml:space="preserve"> in </w:t>
      </w:r>
      <w:r w:rsidR="00136794">
        <w:rPr>
          <w:rFonts w:ascii="Times New Roman" w:hAnsi="Times New Roman" w:eastAsia="Times New Roman" w:cs="Times New Roman"/>
        </w:rPr>
        <w:t>Figure</w:t>
      </w:r>
      <w:r w:rsidRPr="6749D6BE" w:rsidR="2BC55D57">
        <w:rPr>
          <w:rFonts w:ascii="Times New Roman" w:hAnsi="Times New Roman" w:eastAsia="Times New Roman" w:cs="Times New Roman"/>
        </w:rPr>
        <w:t xml:space="preserve"> </w:t>
      </w:r>
      <w:r w:rsidR="006A0103">
        <w:rPr>
          <w:rFonts w:ascii="Times New Roman" w:hAnsi="Times New Roman" w:eastAsia="Times New Roman" w:cs="Times New Roman"/>
        </w:rPr>
        <w:t>13</w:t>
      </w:r>
      <w:r w:rsidRPr="6749D6BE" w:rsidR="2BC55D57">
        <w:rPr>
          <w:rFonts w:ascii="Times New Roman" w:hAnsi="Times New Roman" w:eastAsia="Times New Roman" w:cs="Times New Roman"/>
        </w:rPr>
        <w:t xml:space="preserve">. </w:t>
      </w:r>
      <w:r w:rsidRPr="6749D6BE" w:rsidR="01FFAE14">
        <w:rPr>
          <w:rFonts w:ascii="Times New Roman" w:hAnsi="Times New Roman" w:eastAsia="Times New Roman" w:cs="Times New Roman"/>
        </w:rPr>
        <w:t xml:space="preserve">The final iteration will </w:t>
      </w:r>
      <w:proofErr w:type="gramStart"/>
      <w:r w:rsidRPr="6749D6BE" w:rsidR="01FFAE14">
        <w:rPr>
          <w:rFonts w:ascii="Times New Roman" w:hAnsi="Times New Roman" w:eastAsia="Times New Roman" w:cs="Times New Roman"/>
        </w:rPr>
        <w:t>be cast</w:t>
      </w:r>
      <w:proofErr w:type="gramEnd"/>
      <w:r w:rsidRPr="6749D6BE" w:rsidR="01FFAE14">
        <w:rPr>
          <w:rFonts w:ascii="Times New Roman" w:hAnsi="Times New Roman" w:eastAsia="Times New Roman" w:cs="Times New Roman"/>
        </w:rPr>
        <w:t xml:space="preserve"> from aluminum</w:t>
      </w:r>
      <w:r w:rsidRPr="6749D6BE" w:rsidR="52A84B3A">
        <w:rPr>
          <w:rFonts w:ascii="Times New Roman" w:hAnsi="Times New Roman" w:eastAsia="Times New Roman" w:cs="Times New Roman"/>
        </w:rPr>
        <w:t>, ensuring that th</w:t>
      </w:r>
      <w:r w:rsidRPr="6749D6BE" w:rsidR="10412555">
        <w:rPr>
          <w:rFonts w:ascii="Times New Roman" w:hAnsi="Times New Roman" w:eastAsia="Times New Roman" w:cs="Times New Roman"/>
        </w:rPr>
        <w:t xml:space="preserve">e final </w:t>
      </w:r>
      <w:r w:rsidRPr="6749D6BE" w:rsidR="3DFE567D">
        <w:rPr>
          <w:rFonts w:ascii="Times New Roman" w:hAnsi="Times New Roman" w:eastAsia="Times New Roman" w:cs="Times New Roman"/>
        </w:rPr>
        <w:t>design</w:t>
      </w:r>
      <w:r w:rsidRPr="6749D6BE" w:rsidR="10412555">
        <w:rPr>
          <w:rFonts w:ascii="Times New Roman" w:hAnsi="Times New Roman" w:eastAsia="Times New Roman" w:cs="Times New Roman"/>
        </w:rPr>
        <w:t xml:space="preserve"> adds a </w:t>
      </w:r>
      <w:r w:rsidRPr="6749D6BE" w:rsidR="54F47ACF">
        <w:rPr>
          <w:rFonts w:ascii="Times New Roman" w:hAnsi="Times New Roman" w:eastAsia="Times New Roman" w:cs="Times New Roman"/>
        </w:rPr>
        <w:t xml:space="preserve">bit of weight to allow better traction from the tires, but not so heavy that it weighs down the truck. </w:t>
      </w:r>
    </w:p>
    <w:p w:rsidR="003A709E" w:rsidP="003A709E" w:rsidRDefault="003A709E" w14:paraId="32432527" w14:textId="77777777">
      <w:pPr>
        <w:keepNext/>
        <w:jc w:val="center"/>
      </w:pPr>
      <w:r>
        <w:rPr>
          <w:rFonts w:ascii="Times New Roman" w:hAnsi="Times New Roman" w:eastAsia="Times New Roman" w:cs="Times New Roman"/>
          <w:noProof/>
        </w:rPr>
        <w:drawing>
          <wp:inline distT="0" distB="0" distL="0" distR="0" wp14:anchorId="38EA8062" wp14:editId="4B568D94">
            <wp:extent cx="4612555" cy="3255405"/>
            <wp:effectExtent l="0" t="0" r="0" b="2540"/>
            <wp:docPr id="111630977" name="Picture 4" descr="A blueprint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977" name="Picture 4" descr="A blueprint of a letter&#10;&#10;AI-generated content may be incorrect."/>
                    <pic:cNvPicPr/>
                  </pic:nvPicPr>
                  <pic:blipFill rotWithShape="1">
                    <a:blip r:embed="rId59" cstate="print">
                      <a:extLst>
                        <a:ext uri="{28A0092B-C50C-407E-A947-70E740481C1C}">
                          <a14:useLocalDpi xmlns:a14="http://schemas.microsoft.com/office/drawing/2010/main" val="0"/>
                        </a:ext>
                      </a:extLst>
                    </a:blip>
                    <a:srcRect l="11252" r="11136"/>
                    <a:stretch/>
                  </pic:blipFill>
                  <pic:spPr bwMode="auto">
                    <a:xfrm>
                      <a:off x="0" y="0"/>
                      <a:ext cx="4612895" cy="3255645"/>
                    </a:xfrm>
                    <a:prstGeom prst="rect">
                      <a:avLst/>
                    </a:prstGeom>
                    <a:ln>
                      <a:noFill/>
                    </a:ln>
                    <a:extLst>
                      <a:ext uri="{53640926-AAD7-44D8-BBD7-CCE9431645EC}">
                        <a14:shadowObscured xmlns:a14="http://schemas.microsoft.com/office/drawing/2010/main"/>
                      </a:ext>
                    </a:extLst>
                  </pic:spPr>
                </pic:pic>
              </a:graphicData>
            </a:graphic>
          </wp:inline>
        </w:drawing>
      </w:r>
    </w:p>
    <w:p w:rsidRPr="00F5464B" w:rsidR="003A709E" w:rsidP="003A709E" w:rsidRDefault="003A709E" w14:paraId="755E1C55" w14:textId="067F65BA">
      <w:pPr>
        <w:pStyle w:val="Caption"/>
        <w:jc w:val="center"/>
        <w:rPr>
          <w:rFonts w:ascii="Times New Roman" w:hAnsi="Times New Roman" w:eastAsia="Times New Roman" w:cs="Times New Roman"/>
        </w:rPr>
      </w:pPr>
      <w:bookmarkStart w:name="_Toc191588531" w:id="52"/>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13</w:t>
      </w:r>
      <w:r w:rsidRPr="00F5464B">
        <w:rPr>
          <w:rFonts w:ascii="Times New Roman" w:hAnsi="Times New Roman" w:cs="Times New Roman"/>
        </w:rPr>
        <w:fldChar w:fldCharType="end"/>
      </w:r>
      <w:r w:rsidRPr="00F5464B">
        <w:rPr>
          <w:rFonts w:ascii="Times New Roman" w:hAnsi="Times New Roman" w:cs="Times New Roman"/>
        </w:rPr>
        <w:t>: Engineering Drawing for Power T</w:t>
      </w:r>
      <w:bookmarkEnd w:id="52"/>
    </w:p>
    <w:p w:rsidR="003A709E" w:rsidP="003A709E" w:rsidRDefault="02D7B52C" w14:paraId="74F1F3E6" w14:textId="7E0C4DBD">
      <w:pPr>
        <w:keepNext/>
        <w:jc w:val="center"/>
      </w:pPr>
      <w:r>
        <w:rPr>
          <w:noProof/>
        </w:rPr>
        <w:drawing>
          <wp:inline distT="0" distB="0" distL="0" distR="0" wp14:anchorId="6061FC4B" wp14:editId="6B947F77">
            <wp:extent cx="2129150" cy="2286000"/>
            <wp:effectExtent l="9525" t="9525" r="9525" b="9525"/>
            <wp:docPr id="540630210" name="Picture 5406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630210"/>
                    <pic:cNvPicPr/>
                  </pic:nvPicPr>
                  <pic:blipFill>
                    <a:blip r:embed="rId60">
                      <a:extLst>
                        <a:ext uri="{28A0092B-C50C-407E-A947-70E740481C1C}">
                          <a14:useLocalDpi xmlns:a14="http://schemas.microsoft.com/office/drawing/2010/main" val="0"/>
                        </a:ext>
                      </a:extLst>
                    </a:blip>
                    <a:stretch>
                      <a:fillRect/>
                    </a:stretch>
                  </pic:blipFill>
                  <pic:spPr>
                    <a:xfrm>
                      <a:off x="0" y="0"/>
                      <a:ext cx="2129150"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3AF9800B" wp14:editId="486EA3AE">
            <wp:extent cx="1381125" cy="2286000"/>
            <wp:effectExtent l="9525" t="9525" r="9525" b="9525"/>
            <wp:docPr id="844319092" name="Picture 84431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319092"/>
                    <pic:cNvPicPr/>
                  </pic:nvPicPr>
                  <pic:blipFill>
                    <a:blip r:embed="rId61">
                      <a:extLst>
                        <a:ext uri="{28A0092B-C50C-407E-A947-70E740481C1C}">
                          <a14:useLocalDpi xmlns:a14="http://schemas.microsoft.com/office/drawing/2010/main" val="0"/>
                        </a:ext>
                      </a:extLst>
                    </a:blip>
                    <a:stretch>
                      <a:fillRect/>
                    </a:stretch>
                  </pic:blipFill>
                  <pic:spPr>
                    <a:xfrm>
                      <a:off x="0" y="0"/>
                      <a:ext cx="1381125" cy="2286000"/>
                    </a:xfrm>
                    <a:prstGeom prst="rect">
                      <a:avLst/>
                    </a:prstGeom>
                    <a:ln w="9525">
                      <a:solidFill>
                        <a:schemeClr val="tx1">
                          <a:lumMod val="95000"/>
                          <a:lumOff val="5000"/>
                        </a:schemeClr>
                      </a:solidFill>
                      <a:prstDash val="solid"/>
                    </a:ln>
                  </pic:spPr>
                </pic:pic>
              </a:graphicData>
            </a:graphic>
          </wp:inline>
        </w:drawing>
      </w:r>
    </w:p>
    <w:p w:rsidRPr="006A0103" w:rsidR="008731DF" w:rsidP="008731DF" w:rsidRDefault="003A709E" w14:paraId="1F98E810" w14:textId="63A73DA0">
      <w:pPr>
        <w:pStyle w:val="Caption"/>
        <w:jc w:val="center"/>
        <w:rPr>
          <w:rFonts w:ascii="Times New Roman" w:hAnsi="Times New Roman" w:cs="Times New Roman"/>
        </w:rPr>
      </w:pPr>
      <w:bookmarkStart w:name="_Toc191588532" w:id="53"/>
      <w:r w:rsidRPr="006A0103">
        <w:rPr>
          <w:rFonts w:ascii="Times New Roman" w:hAnsi="Times New Roman" w:cs="Times New Roman"/>
        </w:rPr>
        <w:t xml:space="preserve">Figure </w:t>
      </w:r>
      <w:r w:rsidRPr="006A0103">
        <w:rPr>
          <w:rFonts w:ascii="Times New Roman" w:hAnsi="Times New Roman" w:cs="Times New Roman"/>
        </w:rPr>
        <w:fldChar w:fldCharType="begin"/>
      </w:r>
      <w:r w:rsidRPr="006A0103">
        <w:rPr>
          <w:rFonts w:ascii="Times New Roman" w:hAnsi="Times New Roman" w:cs="Times New Roman"/>
        </w:rPr>
        <w:instrText xml:space="preserve"> SEQ Figure \* ARABIC </w:instrText>
      </w:r>
      <w:r w:rsidRPr="006A0103">
        <w:rPr>
          <w:rFonts w:ascii="Times New Roman" w:hAnsi="Times New Roman" w:cs="Times New Roman"/>
        </w:rPr>
        <w:fldChar w:fldCharType="separate"/>
      </w:r>
      <w:r w:rsidR="006B15EA">
        <w:rPr>
          <w:rFonts w:ascii="Times New Roman" w:hAnsi="Times New Roman" w:cs="Times New Roman"/>
          <w:noProof/>
        </w:rPr>
        <w:t>14</w:t>
      </w:r>
      <w:r w:rsidRPr="006A0103">
        <w:rPr>
          <w:rFonts w:ascii="Times New Roman" w:hAnsi="Times New Roman" w:cs="Times New Roman"/>
        </w:rPr>
        <w:fldChar w:fldCharType="end"/>
      </w:r>
      <w:r w:rsidRPr="006A0103">
        <w:rPr>
          <w:rFonts w:ascii="Times New Roman" w:hAnsi="Times New Roman" w:cs="Times New Roman"/>
        </w:rPr>
        <w:t xml:space="preserve">: Power T Prototype </w:t>
      </w:r>
      <w:r w:rsidRPr="006A0103" w:rsidR="008731DF">
        <w:rPr>
          <w:rFonts w:ascii="Times New Roman" w:hAnsi="Times New Roman" w:cs="Times New Roman"/>
        </w:rPr>
        <w:t>1</w:t>
      </w:r>
      <w:bookmarkEnd w:id="53"/>
    </w:p>
    <w:p w:rsidR="1CC7523C" w:rsidP="6749D6BE" w:rsidRDefault="1CC7523C" w14:paraId="533D71F6" w14:textId="2FD4B53F">
      <w:pPr>
        <w:pStyle w:val="Heading2"/>
        <w:rPr>
          <w:rFonts w:ascii="Times New Roman" w:hAnsi="Times New Roman" w:eastAsia="Times New Roman" w:cs="Times New Roman"/>
          <w:sz w:val="28"/>
          <w:szCs w:val="28"/>
        </w:rPr>
      </w:pPr>
      <w:bookmarkStart w:name="_Toc191588506" w:id="54"/>
      <w:r w:rsidRPr="6749D6BE">
        <w:rPr>
          <w:rFonts w:ascii="Times New Roman" w:hAnsi="Times New Roman" w:eastAsia="Times New Roman" w:cs="Times New Roman"/>
        </w:rPr>
        <w:t>Bumper</w:t>
      </w:r>
      <w:bookmarkEnd w:id="54"/>
    </w:p>
    <w:p w:rsidR="75ACE185" w:rsidP="75ACE185" w:rsidRDefault="39BBE8E8" w14:paraId="093CFBE0" w14:textId="01E438A5">
      <w:pPr>
        <w:rPr>
          <w:rFonts w:ascii="Times New Roman" w:hAnsi="Times New Roman" w:eastAsia="Times New Roman" w:cs="Times New Roman"/>
        </w:rPr>
      </w:pPr>
      <w:r w:rsidRPr="7D71AB9F" w:rsidR="39BBE8E8">
        <w:rPr>
          <w:rFonts w:ascii="Times New Roman" w:hAnsi="Times New Roman" w:eastAsia="Times New Roman" w:cs="Times New Roman"/>
        </w:rPr>
        <w:t>The design for the bumper</w:t>
      </w:r>
      <w:r w:rsidRPr="7D71AB9F" w:rsidR="6E9D38FD">
        <w:rPr>
          <w:rFonts w:ascii="Times New Roman" w:hAnsi="Times New Roman" w:eastAsia="Times New Roman" w:cs="Times New Roman"/>
        </w:rPr>
        <w:t xml:space="preserve">, shown in figure </w:t>
      </w:r>
      <w:r w:rsidRPr="7D71AB9F" w:rsidR="35676E15">
        <w:rPr>
          <w:rFonts w:ascii="Times New Roman" w:hAnsi="Times New Roman" w:eastAsia="Times New Roman" w:cs="Times New Roman"/>
        </w:rPr>
        <w:t>16</w:t>
      </w:r>
      <w:r w:rsidRPr="7D71AB9F" w:rsidR="6E9D38FD">
        <w:rPr>
          <w:rFonts w:ascii="Times New Roman" w:hAnsi="Times New Roman" w:eastAsia="Times New Roman" w:cs="Times New Roman"/>
        </w:rPr>
        <w:t xml:space="preserve">, </w:t>
      </w:r>
      <w:r w:rsidRPr="7D71AB9F" w:rsidR="39BBE8E8">
        <w:rPr>
          <w:rFonts w:ascii="Times New Roman" w:hAnsi="Times New Roman" w:eastAsia="Times New Roman" w:cs="Times New Roman"/>
        </w:rPr>
        <w:t>was chosen</w:t>
      </w:r>
      <w:r w:rsidRPr="7D71AB9F" w:rsidR="39BBE8E8">
        <w:rPr>
          <w:rFonts w:ascii="Times New Roman" w:hAnsi="Times New Roman" w:eastAsia="Times New Roman" w:cs="Times New Roman"/>
        </w:rPr>
        <w:t xml:space="preserve"> due to its simi</w:t>
      </w:r>
      <w:r w:rsidRPr="7D71AB9F" w:rsidR="2916657D">
        <w:rPr>
          <w:rFonts w:ascii="Times New Roman" w:hAnsi="Times New Roman" w:eastAsia="Times New Roman" w:cs="Times New Roman"/>
        </w:rPr>
        <w:t>lar</w:t>
      </w:r>
      <w:r w:rsidRPr="7D71AB9F" w:rsidR="39BBE8E8">
        <w:rPr>
          <w:rFonts w:ascii="Times New Roman" w:hAnsi="Times New Roman" w:eastAsia="Times New Roman" w:cs="Times New Roman"/>
        </w:rPr>
        <w:t xml:space="preserve"> qualities </w:t>
      </w:r>
      <w:r w:rsidRPr="7D71AB9F" w:rsidR="4C6482DD">
        <w:rPr>
          <w:rFonts w:ascii="Times New Roman" w:hAnsi="Times New Roman" w:eastAsia="Times New Roman" w:cs="Times New Roman"/>
        </w:rPr>
        <w:t>to</w:t>
      </w:r>
      <w:r w:rsidRPr="7D71AB9F" w:rsidR="39BBE8E8">
        <w:rPr>
          <w:rFonts w:ascii="Times New Roman" w:hAnsi="Times New Roman" w:eastAsia="Times New Roman" w:cs="Times New Roman"/>
        </w:rPr>
        <w:t xml:space="preserve"> a standard bumper </w:t>
      </w:r>
      <w:r w:rsidRPr="7D71AB9F" w:rsidR="26318174">
        <w:rPr>
          <w:rFonts w:ascii="Times New Roman" w:hAnsi="Times New Roman" w:eastAsia="Times New Roman" w:cs="Times New Roman"/>
        </w:rPr>
        <w:t>and lesser</w:t>
      </w:r>
      <w:r w:rsidRPr="7D71AB9F" w:rsidR="1D445383">
        <w:rPr>
          <w:rFonts w:ascii="Times New Roman" w:hAnsi="Times New Roman" w:eastAsia="Times New Roman" w:cs="Times New Roman"/>
        </w:rPr>
        <w:t xml:space="preserve"> mass.</w:t>
      </w:r>
      <w:r w:rsidRPr="7D71AB9F" w:rsidR="7E02275B">
        <w:rPr>
          <w:rFonts w:ascii="Times New Roman" w:hAnsi="Times New Roman" w:eastAsia="Times New Roman" w:cs="Times New Roman"/>
        </w:rPr>
        <w:t xml:space="preserve"> </w:t>
      </w:r>
      <w:r w:rsidRPr="7D71AB9F" w:rsidR="60F6D311">
        <w:rPr>
          <w:rFonts w:ascii="Times New Roman" w:hAnsi="Times New Roman" w:eastAsia="Times New Roman" w:cs="Times New Roman"/>
        </w:rPr>
        <w:t>The design is a simple rounded bumper with a rectangular cutout and a further attachment at the bo</w:t>
      </w:r>
      <w:r w:rsidRPr="7D71AB9F" w:rsidR="439F838E">
        <w:rPr>
          <w:rFonts w:ascii="Times New Roman" w:hAnsi="Times New Roman" w:eastAsia="Times New Roman" w:cs="Times New Roman"/>
        </w:rPr>
        <w:t>ttom</w:t>
      </w:r>
      <w:r w:rsidRPr="7D71AB9F" w:rsidR="00136794">
        <w:rPr>
          <w:rFonts w:ascii="Times New Roman" w:hAnsi="Times New Roman" w:eastAsia="Times New Roman" w:cs="Times New Roman"/>
        </w:rPr>
        <w:t>,</w:t>
      </w:r>
      <w:r w:rsidRPr="7D71AB9F" w:rsidR="439F838E">
        <w:rPr>
          <w:rFonts w:ascii="Times New Roman" w:hAnsi="Times New Roman" w:eastAsia="Times New Roman" w:cs="Times New Roman"/>
        </w:rPr>
        <w:t xml:space="preserve"> which will allow it to </w:t>
      </w:r>
      <w:r w:rsidRPr="7D71AB9F" w:rsidR="439F838E">
        <w:rPr>
          <w:rFonts w:ascii="Times New Roman" w:hAnsi="Times New Roman" w:eastAsia="Times New Roman" w:cs="Times New Roman"/>
        </w:rPr>
        <w:t>be attached</w:t>
      </w:r>
      <w:r w:rsidRPr="7D71AB9F" w:rsidR="439F838E">
        <w:rPr>
          <w:rFonts w:ascii="Times New Roman" w:hAnsi="Times New Roman" w:eastAsia="Times New Roman" w:cs="Times New Roman"/>
        </w:rPr>
        <w:t xml:space="preserve"> to the RC truck the same way the original bumper was. </w:t>
      </w:r>
      <w:r w:rsidRPr="7D71AB9F" w:rsidR="7E02275B">
        <w:rPr>
          <w:rFonts w:ascii="Times New Roman" w:hAnsi="Times New Roman" w:eastAsia="Times New Roman" w:cs="Times New Roman"/>
        </w:rPr>
        <w:t xml:space="preserve">The dimensions of an ideal bumper </w:t>
      </w:r>
      <w:r w:rsidRPr="7D71AB9F" w:rsidR="7E02275B">
        <w:rPr>
          <w:rFonts w:ascii="Times New Roman" w:hAnsi="Times New Roman" w:eastAsia="Times New Roman" w:cs="Times New Roman"/>
        </w:rPr>
        <w:t>were taken</w:t>
      </w:r>
      <w:r w:rsidRPr="7D71AB9F" w:rsidR="7E02275B">
        <w:rPr>
          <w:rFonts w:ascii="Times New Roman" w:hAnsi="Times New Roman" w:eastAsia="Times New Roman" w:cs="Times New Roman"/>
        </w:rPr>
        <w:t xml:space="preserve"> using calipers </w:t>
      </w:r>
      <w:r w:rsidRPr="7D71AB9F" w:rsidR="6AF82D41">
        <w:rPr>
          <w:rFonts w:ascii="Times New Roman" w:hAnsi="Times New Roman" w:eastAsia="Times New Roman" w:cs="Times New Roman"/>
        </w:rPr>
        <w:t>and were transferred onto rough sketches, which allowed the bumper to be easily drawn in CAD.</w:t>
      </w:r>
      <w:r w:rsidRPr="7D71AB9F" w:rsidR="5A6CC397">
        <w:rPr>
          <w:rFonts w:ascii="Times New Roman" w:hAnsi="Times New Roman" w:eastAsia="Times New Roman" w:cs="Times New Roman"/>
        </w:rPr>
        <w:t xml:space="preserve"> For the first design iteration, due to the limitation that only cardboard </w:t>
      </w:r>
      <w:r w:rsidRPr="7D71AB9F" w:rsidR="5A6CC397">
        <w:rPr>
          <w:rFonts w:ascii="Times New Roman" w:hAnsi="Times New Roman" w:eastAsia="Times New Roman" w:cs="Times New Roman"/>
        </w:rPr>
        <w:t>is allowed</w:t>
      </w:r>
      <w:r w:rsidRPr="7D71AB9F" w:rsidR="5A6CC397">
        <w:rPr>
          <w:rFonts w:ascii="Times New Roman" w:hAnsi="Times New Roman" w:eastAsia="Times New Roman" w:cs="Times New Roman"/>
        </w:rPr>
        <w:t xml:space="preserve">, the </w:t>
      </w:r>
      <w:r w:rsidRPr="7D71AB9F" w:rsidR="2C1FF56F">
        <w:rPr>
          <w:rFonts w:ascii="Times New Roman" w:hAnsi="Times New Roman" w:eastAsia="Times New Roman" w:cs="Times New Roman"/>
        </w:rPr>
        <w:t xml:space="preserve">team simplified the design to make it easily made in 2D. </w:t>
      </w:r>
      <w:r w:rsidRPr="7D71AB9F" w:rsidR="4A7DD5AE">
        <w:rPr>
          <w:rFonts w:ascii="Times New Roman" w:hAnsi="Times New Roman" w:eastAsia="Times New Roman" w:cs="Times New Roman"/>
        </w:rPr>
        <w:t xml:space="preserve">This iteration of the bumper consists of a </w:t>
      </w:r>
      <w:r w:rsidRPr="7D71AB9F" w:rsidR="57E56F55">
        <w:rPr>
          <w:rFonts w:ascii="Times New Roman" w:hAnsi="Times New Roman" w:eastAsia="Times New Roman" w:cs="Times New Roman"/>
        </w:rPr>
        <w:t xml:space="preserve">flat </w:t>
      </w:r>
      <w:r w:rsidRPr="7D71AB9F" w:rsidR="4A7DD5AE">
        <w:rPr>
          <w:rFonts w:ascii="Times New Roman" w:hAnsi="Times New Roman" w:eastAsia="Times New Roman" w:cs="Times New Roman"/>
        </w:rPr>
        <w:t xml:space="preserve">rectangular base and </w:t>
      </w:r>
      <w:r w:rsidRPr="7D71AB9F" w:rsidR="383CDD5E">
        <w:rPr>
          <w:rFonts w:ascii="Times New Roman" w:hAnsi="Times New Roman" w:eastAsia="Times New Roman" w:cs="Times New Roman"/>
        </w:rPr>
        <w:t xml:space="preserve">the same </w:t>
      </w:r>
      <w:r w:rsidRPr="7D71AB9F" w:rsidR="4A7DD5AE">
        <w:rPr>
          <w:rFonts w:ascii="Times New Roman" w:hAnsi="Times New Roman" w:eastAsia="Times New Roman" w:cs="Times New Roman"/>
        </w:rPr>
        <w:t xml:space="preserve">rectangular cutout in the center of the base. </w:t>
      </w:r>
      <w:r w:rsidRPr="7D71AB9F" w:rsidR="5D123ADB">
        <w:rPr>
          <w:rFonts w:ascii="Times New Roman" w:hAnsi="Times New Roman" w:eastAsia="Times New Roman" w:cs="Times New Roman"/>
        </w:rPr>
        <w:t xml:space="preserve">The rectangular piece used to attach the bumper to the RC truck </w:t>
      </w:r>
      <w:r w:rsidRPr="7D71AB9F" w:rsidR="2D33E0E4">
        <w:rPr>
          <w:rFonts w:ascii="Times New Roman" w:hAnsi="Times New Roman" w:eastAsia="Times New Roman" w:cs="Times New Roman"/>
        </w:rPr>
        <w:t xml:space="preserve">is the same. The CAD files </w:t>
      </w:r>
      <w:r w:rsidRPr="7D71AB9F" w:rsidR="2D33E0E4">
        <w:rPr>
          <w:rFonts w:ascii="Times New Roman" w:hAnsi="Times New Roman" w:eastAsia="Times New Roman" w:cs="Times New Roman"/>
        </w:rPr>
        <w:t xml:space="preserve">were then </w:t>
      </w:r>
      <w:r w:rsidRPr="7D71AB9F" w:rsidR="06064A7D">
        <w:rPr>
          <w:rFonts w:ascii="Times New Roman" w:hAnsi="Times New Roman" w:eastAsia="Times New Roman" w:cs="Times New Roman"/>
        </w:rPr>
        <w:t>saved</w:t>
      </w:r>
      <w:r w:rsidRPr="7D71AB9F" w:rsidR="06064A7D">
        <w:rPr>
          <w:rFonts w:ascii="Times New Roman" w:hAnsi="Times New Roman" w:eastAsia="Times New Roman" w:cs="Times New Roman"/>
        </w:rPr>
        <w:t xml:space="preserve"> as </w:t>
      </w:r>
      <w:r w:rsidRPr="7D71AB9F" w:rsidR="6988578B">
        <w:rPr>
          <w:rFonts w:ascii="Times New Roman" w:hAnsi="Times New Roman" w:eastAsia="Times New Roman" w:cs="Times New Roman"/>
        </w:rPr>
        <w:t>DXF</w:t>
      </w:r>
      <w:r w:rsidRPr="7D71AB9F" w:rsidR="06064A7D">
        <w:rPr>
          <w:rFonts w:ascii="Times New Roman" w:hAnsi="Times New Roman" w:eastAsia="Times New Roman" w:cs="Times New Roman"/>
        </w:rPr>
        <w:t xml:space="preserve"> files and transferred to the laser table for cutting. These </w:t>
      </w:r>
      <w:r w:rsidRPr="7D71AB9F" w:rsidR="2E85CFE1">
        <w:rPr>
          <w:rFonts w:ascii="Times New Roman" w:hAnsi="Times New Roman" w:eastAsia="Times New Roman" w:cs="Times New Roman"/>
        </w:rPr>
        <w:t>engineering drawings</w:t>
      </w:r>
      <w:r w:rsidRPr="7D71AB9F" w:rsidR="06064A7D">
        <w:rPr>
          <w:rFonts w:ascii="Times New Roman" w:hAnsi="Times New Roman" w:eastAsia="Times New Roman" w:cs="Times New Roman"/>
        </w:rPr>
        <w:t xml:space="preserve"> </w:t>
      </w:r>
      <w:r w:rsidRPr="7D71AB9F" w:rsidR="06064A7D">
        <w:rPr>
          <w:rFonts w:ascii="Times New Roman" w:hAnsi="Times New Roman" w:eastAsia="Times New Roman" w:cs="Times New Roman"/>
        </w:rPr>
        <w:t>are shown</w:t>
      </w:r>
      <w:r w:rsidRPr="7D71AB9F" w:rsidR="06064A7D">
        <w:rPr>
          <w:rFonts w:ascii="Times New Roman" w:hAnsi="Times New Roman" w:eastAsia="Times New Roman" w:cs="Times New Roman"/>
        </w:rPr>
        <w:t xml:space="preserve"> in </w:t>
      </w:r>
      <w:r w:rsidRPr="7D71AB9F" w:rsidR="00136794">
        <w:rPr>
          <w:rFonts w:ascii="Times New Roman" w:hAnsi="Times New Roman" w:eastAsia="Times New Roman" w:cs="Times New Roman"/>
        </w:rPr>
        <w:t>Figure</w:t>
      </w:r>
      <w:r w:rsidRPr="7D71AB9F" w:rsidR="06064A7D">
        <w:rPr>
          <w:rFonts w:ascii="Times New Roman" w:hAnsi="Times New Roman" w:eastAsia="Times New Roman" w:cs="Times New Roman"/>
        </w:rPr>
        <w:t xml:space="preserve"> </w:t>
      </w:r>
      <w:r w:rsidRPr="7D71AB9F" w:rsidR="78108843">
        <w:rPr>
          <w:rFonts w:ascii="Times New Roman" w:hAnsi="Times New Roman" w:eastAsia="Times New Roman" w:cs="Times New Roman"/>
        </w:rPr>
        <w:t>15</w:t>
      </w:r>
      <w:r w:rsidRPr="7D71AB9F" w:rsidR="06064A7D">
        <w:rPr>
          <w:rFonts w:ascii="Times New Roman" w:hAnsi="Times New Roman" w:eastAsia="Times New Roman" w:cs="Times New Roman"/>
        </w:rPr>
        <w:t>.</w:t>
      </w:r>
      <w:r w:rsidRPr="7D71AB9F" w:rsidR="5E78A018">
        <w:rPr>
          <w:rFonts w:ascii="Times New Roman" w:hAnsi="Times New Roman" w:eastAsia="Times New Roman" w:cs="Times New Roman"/>
        </w:rPr>
        <w:t xml:space="preserve"> </w:t>
      </w:r>
      <w:r w:rsidRPr="7D71AB9F" w:rsidR="3B473AE8">
        <w:rPr>
          <w:rFonts w:ascii="Times New Roman" w:hAnsi="Times New Roman" w:eastAsia="Times New Roman" w:cs="Times New Roman"/>
        </w:rPr>
        <w:t xml:space="preserve">The bumper </w:t>
      </w:r>
      <w:r w:rsidRPr="7D71AB9F" w:rsidR="3B473AE8">
        <w:rPr>
          <w:rFonts w:ascii="Times New Roman" w:hAnsi="Times New Roman" w:eastAsia="Times New Roman" w:cs="Times New Roman"/>
        </w:rPr>
        <w:t>was cut</w:t>
      </w:r>
      <w:r w:rsidRPr="7D71AB9F" w:rsidR="3B473AE8">
        <w:rPr>
          <w:rFonts w:ascii="Times New Roman" w:hAnsi="Times New Roman" w:eastAsia="Times New Roman" w:cs="Times New Roman"/>
        </w:rPr>
        <w:t xml:space="preserve"> </w:t>
      </w:r>
      <w:r w:rsidRPr="7D71AB9F" w:rsidR="65305609">
        <w:rPr>
          <w:rFonts w:ascii="Times New Roman" w:hAnsi="Times New Roman" w:eastAsia="Times New Roman" w:cs="Times New Roman"/>
        </w:rPr>
        <w:t>into</w:t>
      </w:r>
      <w:r w:rsidRPr="7D71AB9F" w:rsidR="3B473AE8">
        <w:rPr>
          <w:rFonts w:ascii="Times New Roman" w:hAnsi="Times New Roman" w:eastAsia="Times New Roman" w:cs="Times New Roman"/>
        </w:rPr>
        <w:t xml:space="preserve"> two separate parts, the bottom</w:t>
      </w:r>
      <w:r w:rsidRPr="7D71AB9F" w:rsidR="00136794">
        <w:rPr>
          <w:rFonts w:ascii="Times New Roman" w:hAnsi="Times New Roman" w:eastAsia="Times New Roman" w:cs="Times New Roman"/>
        </w:rPr>
        <w:t>,</w:t>
      </w:r>
      <w:r w:rsidRPr="7D71AB9F" w:rsidR="3B473AE8">
        <w:rPr>
          <w:rFonts w:ascii="Times New Roman" w:hAnsi="Times New Roman" w:eastAsia="Times New Roman" w:cs="Times New Roman"/>
        </w:rPr>
        <w:t xml:space="preserve"> which will attach to the truck, and the vertical piece that will </w:t>
      </w:r>
      <w:r w:rsidRPr="7D71AB9F" w:rsidR="7EECCA49">
        <w:rPr>
          <w:rFonts w:ascii="Times New Roman" w:hAnsi="Times New Roman" w:eastAsia="Times New Roman" w:cs="Times New Roman"/>
        </w:rPr>
        <w:t xml:space="preserve">protect the chassis of the truck. </w:t>
      </w:r>
      <w:r w:rsidRPr="7D71AB9F" w:rsidR="5E78A018">
        <w:rPr>
          <w:rFonts w:ascii="Times New Roman" w:hAnsi="Times New Roman" w:eastAsia="Times New Roman" w:cs="Times New Roman"/>
        </w:rPr>
        <w:t xml:space="preserve">The final design for the bumper will </w:t>
      </w:r>
      <w:r w:rsidRPr="7D71AB9F" w:rsidR="5E78A018">
        <w:rPr>
          <w:rFonts w:ascii="Times New Roman" w:hAnsi="Times New Roman" w:eastAsia="Times New Roman" w:cs="Times New Roman"/>
        </w:rPr>
        <w:t>be made</w:t>
      </w:r>
      <w:r w:rsidRPr="7D71AB9F" w:rsidR="5E78A018">
        <w:rPr>
          <w:rFonts w:ascii="Times New Roman" w:hAnsi="Times New Roman" w:eastAsia="Times New Roman" w:cs="Times New Roman"/>
        </w:rPr>
        <w:t xml:space="preserve"> from cast aluminum, which will add a bit of weight to the rear of the truck and support the</w:t>
      </w:r>
      <w:r w:rsidRPr="7D71AB9F" w:rsidR="006A0103">
        <w:rPr>
          <w:rFonts w:ascii="Times New Roman" w:hAnsi="Times New Roman" w:eastAsia="Times New Roman" w:cs="Times New Roman"/>
        </w:rPr>
        <w:t xml:space="preserve"> </w:t>
      </w:r>
      <w:r w:rsidRPr="7D71AB9F" w:rsidR="5E78A018">
        <w:rPr>
          <w:rFonts w:ascii="Times New Roman" w:hAnsi="Times New Roman" w:eastAsia="Times New Roman" w:cs="Times New Roman"/>
        </w:rPr>
        <w:t>we</w:t>
      </w:r>
      <w:r w:rsidRPr="7D71AB9F" w:rsidR="2BD1B237">
        <w:rPr>
          <w:rFonts w:ascii="Times New Roman" w:hAnsi="Times New Roman" w:eastAsia="Times New Roman" w:cs="Times New Roman"/>
        </w:rPr>
        <w:t xml:space="preserve">ight of the trailer and </w:t>
      </w:r>
      <w:r w:rsidRPr="7D71AB9F" w:rsidR="00E20671">
        <w:rPr>
          <w:rFonts w:ascii="Times New Roman" w:hAnsi="Times New Roman" w:eastAsia="Times New Roman" w:cs="Times New Roman"/>
        </w:rPr>
        <w:t>r</w:t>
      </w:r>
      <w:r w:rsidRPr="7D71AB9F" w:rsidR="2BD1B237">
        <w:rPr>
          <w:rFonts w:ascii="Times New Roman" w:hAnsi="Times New Roman" w:eastAsia="Times New Roman" w:cs="Times New Roman"/>
        </w:rPr>
        <w:t>oad</w:t>
      </w:r>
      <w:r w:rsidRPr="7D71AB9F" w:rsidR="5E78A018">
        <w:rPr>
          <w:rFonts w:ascii="Times New Roman" w:hAnsi="Times New Roman" w:eastAsia="Times New Roman" w:cs="Times New Roman"/>
        </w:rPr>
        <w:t xml:space="preserve">, but not so </w:t>
      </w:r>
      <w:r w:rsidRPr="7D71AB9F" w:rsidR="00136794">
        <w:rPr>
          <w:rFonts w:ascii="Times New Roman" w:hAnsi="Times New Roman" w:eastAsia="Times New Roman" w:cs="Times New Roman"/>
        </w:rPr>
        <w:t>much</w:t>
      </w:r>
      <w:r w:rsidRPr="7D71AB9F" w:rsidR="5E78A018">
        <w:rPr>
          <w:rFonts w:ascii="Times New Roman" w:hAnsi="Times New Roman" w:eastAsia="Times New Roman" w:cs="Times New Roman"/>
        </w:rPr>
        <w:t xml:space="preserve"> as to weigh the truck down. </w:t>
      </w:r>
    </w:p>
    <w:p w:rsidR="008731DF" w:rsidP="00AE65D0" w:rsidRDefault="008731DF" w14:paraId="656A2CE0" w14:textId="2319F5C0">
      <w:pPr>
        <w:keepNext/>
        <w:jc w:val="center"/>
      </w:pPr>
      <w:r>
        <w:rPr>
          <w:noProof/>
        </w:rPr>
        <w:drawing>
          <wp:inline distT="0" distB="0" distL="0" distR="0" wp14:anchorId="07A2EE46" wp14:editId="69FA48FA">
            <wp:extent cx="4203987" cy="3029803"/>
            <wp:effectExtent l="0" t="0" r="6350" b="0"/>
            <wp:docPr id="1312445140" name="Picture 5"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62" cstate="print">
                      <a:extLst>
                        <a:ext uri="{28A0092B-C50C-407E-A947-70E740481C1C}">
                          <a14:useLocalDpi xmlns:a14="http://schemas.microsoft.com/office/drawing/2010/main" val="0"/>
                        </a:ext>
                      </a:extLst>
                    </a:blip>
                    <a:srcRect l="12860" r="11136"/>
                    <a:stretch/>
                  </pic:blipFill>
                  <pic:spPr bwMode="auto">
                    <a:xfrm>
                      <a:off x="0" y="0"/>
                      <a:ext cx="4213102" cy="3036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1FBBE" wp14:editId="733C4399">
            <wp:extent cx="4210334" cy="3020063"/>
            <wp:effectExtent l="0" t="0" r="0" b="8890"/>
            <wp:docPr id="367416869" name="Picture 6"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63" cstate="print">
                      <a:extLst>
                        <a:ext uri="{28A0092B-C50C-407E-A947-70E740481C1C}">
                          <a14:useLocalDpi xmlns:a14="http://schemas.microsoft.com/office/drawing/2010/main" val="0"/>
                        </a:ext>
                      </a:extLst>
                    </a:blip>
                    <a:srcRect l="11941" r="11695"/>
                    <a:stretch/>
                  </pic:blipFill>
                  <pic:spPr bwMode="auto">
                    <a:xfrm>
                      <a:off x="0" y="0"/>
                      <a:ext cx="4231245" cy="3035063"/>
                    </a:xfrm>
                    <a:prstGeom prst="rect">
                      <a:avLst/>
                    </a:prstGeom>
                    <a:ln>
                      <a:noFill/>
                    </a:ln>
                    <a:extLst>
                      <a:ext uri="{53640926-AAD7-44D8-BBD7-CCE9431645EC}">
                        <a14:shadowObscured xmlns:a14="http://schemas.microsoft.com/office/drawing/2010/main"/>
                      </a:ext>
                    </a:extLst>
                  </pic:spPr>
                </pic:pic>
              </a:graphicData>
            </a:graphic>
          </wp:inline>
        </w:drawing>
      </w:r>
    </w:p>
    <w:p w:rsidRPr="00F5464B" w:rsidR="008731DF" w:rsidP="00F5464B" w:rsidRDefault="008731DF" w14:paraId="7ED86EF5" w14:textId="20A9936A">
      <w:pPr>
        <w:pStyle w:val="Caption"/>
        <w:jc w:val="center"/>
        <w:rPr>
          <w:rFonts w:ascii="Times New Roman" w:hAnsi="Times New Roman" w:eastAsia="Times New Roman" w:cs="Times New Roman"/>
        </w:rPr>
      </w:pPr>
      <w:bookmarkStart w:name="_Toc191588533" w:id="55"/>
      <w:r w:rsidRPr="00F5464B">
        <w:rPr>
          <w:rFonts w:ascii="Times New Roman" w:hAnsi="Times New Roman" w:cs="Times New Roman"/>
        </w:rPr>
        <w:t xml:space="preserve">Figure </w:t>
      </w:r>
      <w:r w:rsidRPr="00F5464B">
        <w:rPr>
          <w:rFonts w:ascii="Times New Roman" w:hAnsi="Times New Roman" w:cs="Times New Roman"/>
        </w:rPr>
        <w:fldChar w:fldCharType="begin"/>
      </w:r>
      <w:r w:rsidRPr="00F5464B">
        <w:rPr>
          <w:rFonts w:ascii="Times New Roman" w:hAnsi="Times New Roman" w:cs="Times New Roman"/>
        </w:rPr>
        <w:instrText xml:space="preserve"> SEQ Figure \* ARABIC </w:instrText>
      </w:r>
      <w:r w:rsidRPr="00F5464B">
        <w:rPr>
          <w:rFonts w:ascii="Times New Roman" w:hAnsi="Times New Roman" w:cs="Times New Roman"/>
        </w:rPr>
        <w:fldChar w:fldCharType="separate"/>
      </w:r>
      <w:r w:rsidR="006B15EA">
        <w:rPr>
          <w:rFonts w:ascii="Times New Roman" w:hAnsi="Times New Roman" w:cs="Times New Roman"/>
          <w:noProof/>
        </w:rPr>
        <w:t>15</w:t>
      </w:r>
      <w:r w:rsidRPr="00F5464B">
        <w:rPr>
          <w:rFonts w:ascii="Times New Roman" w:hAnsi="Times New Roman" w:cs="Times New Roman"/>
        </w:rPr>
        <w:fldChar w:fldCharType="end"/>
      </w:r>
      <w:r w:rsidRPr="00F5464B">
        <w:rPr>
          <w:rFonts w:ascii="Times New Roman" w:hAnsi="Times New Roman" w:cs="Times New Roman"/>
        </w:rPr>
        <w:t>: Engineering Drawings for Bumper</w:t>
      </w:r>
      <w:r w:rsidRPr="00F5464B" w:rsidR="00E20671">
        <w:rPr>
          <w:rFonts w:ascii="Times New Roman" w:hAnsi="Times New Roman" w:cs="Times New Roman"/>
        </w:rPr>
        <w:t xml:space="preserve"> Components</w:t>
      </w:r>
      <w:bookmarkEnd w:id="55"/>
    </w:p>
    <w:p w:rsidR="00E20671" w:rsidP="00E20671" w:rsidRDefault="35F03E68" w14:paraId="46817DAE" w14:textId="77777777">
      <w:pPr>
        <w:keepNext/>
        <w:jc w:val="center"/>
      </w:pPr>
      <w:r w:rsidRPr="000968CF">
        <w:rPr>
          <w:rFonts w:ascii="Times New Roman" w:hAnsi="Times New Roman" w:cs="Times New Roman"/>
        </w:rPr>
        <w:drawing>
          <wp:inline distT="0" distB="0" distL="0" distR="0" wp14:anchorId="6BC1A771" wp14:editId="23C32D3F">
            <wp:extent cx="1714500" cy="2286000"/>
            <wp:effectExtent l="9525" t="9525" r="9525" b="9525"/>
            <wp:docPr id="712714305" name="Picture 7127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4500" cy="2286000"/>
                    </a:xfrm>
                    <a:prstGeom prst="rect">
                      <a:avLst/>
                    </a:prstGeom>
                    <a:ln w="9525">
                      <a:solidFill>
                        <a:schemeClr val="tx1">
                          <a:lumMod val="95000"/>
                          <a:lumOff val="5000"/>
                        </a:schemeClr>
                      </a:solidFill>
                      <a:prstDash val="solid"/>
                    </a:ln>
                  </pic:spPr>
                </pic:pic>
              </a:graphicData>
            </a:graphic>
          </wp:inline>
        </w:drawing>
      </w:r>
      <w:r w:rsidRPr="000968CF">
        <w:rPr>
          <w:rFonts w:ascii="Times New Roman" w:hAnsi="Times New Roman" w:cs="Times New Roman"/>
        </w:rPr>
        <w:drawing>
          <wp:inline distT="0" distB="0" distL="0" distR="0" wp14:anchorId="4B40ACCC" wp14:editId="41E90720">
            <wp:extent cx="1714500" cy="2286000"/>
            <wp:effectExtent l="9525" t="9525" r="9525" b="9525"/>
            <wp:docPr id="41777414" name="Picture 4177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4500" cy="2286000"/>
                    </a:xfrm>
                    <a:prstGeom prst="rect">
                      <a:avLst/>
                    </a:prstGeom>
                    <a:ln w="9525">
                      <a:solidFill>
                        <a:schemeClr val="tx1">
                          <a:lumMod val="95000"/>
                          <a:lumOff val="5000"/>
                        </a:schemeClr>
                      </a:solidFill>
                      <a:prstDash val="solid"/>
                    </a:ln>
                  </pic:spPr>
                </pic:pic>
              </a:graphicData>
            </a:graphic>
          </wp:inline>
        </w:drawing>
      </w:r>
    </w:p>
    <w:p w:rsidRPr="00E20671" w:rsidR="72B4E34B" w:rsidP="00E20671" w:rsidRDefault="00E20671" w14:paraId="07FAB928" w14:textId="0135C60E">
      <w:pPr>
        <w:pStyle w:val="Caption"/>
        <w:jc w:val="center"/>
        <w:rPr>
          <w:rFonts w:ascii="Times New Roman" w:hAnsi="Times New Roman" w:eastAsia="Times New Roman" w:cs="Times New Roman"/>
        </w:rPr>
      </w:pPr>
      <w:bookmarkStart w:name="_Toc191588534" w:id="56"/>
      <w:r w:rsidRPr="00E20671">
        <w:rPr>
          <w:rFonts w:ascii="Times New Roman" w:hAnsi="Times New Roman" w:cs="Times New Roman"/>
        </w:rPr>
        <w:t xml:space="preserve">Figure </w:t>
      </w:r>
      <w:r w:rsidRPr="00E20671">
        <w:rPr>
          <w:rFonts w:ascii="Times New Roman" w:hAnsi="Times New Roman" w:cs="Times New Roman"/>
        </w:rPr>
        <w:fldChar w:fldCharType="begin"/>
      </w:r>
      <w:r w:rsidRPr="00E20671">
        <w:rPr>
          <w:rFonts w:ascii="Times New Roman" w:hAnsi="Times New Roman" w:cs="Times New Roman"/>
        </w:rPr>
        <w:instrText xml:space="preserve"> SEQ Figure \* ARABIC </w:instrText>
      </w:r>
      <w:r w:rsidRPr="00E20671">
        <w:rPr>
          <w:rFonts w:ascii="Times New Roman" w:hAnsi="Times New Roman" w:cs="Times New Roman"/>
        </w:rPr>
        <w:fldChar w:fldCharType="separate"/>
      </w:r>
      <w:r w:rsidR="006B15EA">
        <w:rPr>
          <w:rFonts w:ascii="Times New Roman" w:hAnsi="Times New Roman" w:cs="Times New Roman"/>
          <w:noProof/>
        </w:rPr>
        <w:t>16</w:t>
      </w:r>
      <w:r w:rsidRPr="00E20671">
        <w:rPr>
          <w:rFonts w:ascii="Times New Roman" w:hAnsi="Times New Roman" w:cs="Times New Roman"/>
        </w:rPr>
        <w:fldChar w:fldCharType="end"/>
      </w:r>
      <w:r w:rsidRPr="00E20671">
        <w:rPr>
          <w:rFonts w:ascii="Times New Roman" w:hAnsi="Times New Roman" w:cs="Times New Roman"/>
        </w:rPr>
        <w:t>: Bumper Iteration 1</w:t>
      </w:r>
      <w:bookmarkEnd w:id="56"/>
    </w:p>
    <w:p w:rsidR="1CC7523C" w:rsidP="6749D6BE" w:rsidRDefault="1CC7523C" w14:paraId="52BC6B8D" w14:textId="5082C580">
      <w:pPr>
        <w:pStyle w:val="Heading2"/>
        <w:rPr>
          <w:rFonts w:ascii="Times New Roman" w:hAnsi="Times New Roman" w:eastAsia="Times New Roman" w:cs="Times New Roman"/>
          <w:sz w:val="28"/>
          <w:szCs w:val="28"/>
        </w:rPr>
      </w:pPr>
      <w:bookmarkStart w:name="_Toc191588507" w:id="57"/>
      <w:r w:rsidRPr="6749D6BE">
        <w:rPr>
          <w:rFonts w:ascii="Times New Roman" w:hAnsi="Times New Roman" w:eastAsia="Times New Roman" w:cs="Times New Roman"/>
        </w:rPr>
        <w:t>Trailer</w:t>
      </w:r>
      <w:bookmarkEnd w:id="57"/>
    </w:p>
    <w:p w:rsidR="4650452D" w:rsidP="6749D6BE" w:rsidRDefault="4650452D" w14:paraId="5B50D853" w14:textId="7DA11108">
      <w:pPr>
        <w:rPr>
          <w:rFonts w:ascii="Times New Roman" w:hAnsi="Times New Roman" w:eastAsia="Times New Roman" w:cs="Times New Roman"/>
        </w:rPr>
      </w:pPr>
      <w:r w:rsidRPr="6749D6BE">
        <w:rPr>
          <w:rFonts w:ascii="Times New Roman" w:hAnsi="Times New Roman" w:eastAsia="Times New Roman" w:cs="Times New Roman"/>
        </w:rPr>
        <w:t xml:space="preserve">The </w:t>
      </w:r>
      <w:r w:rsidRPr="6749D6BE" w:rsidR="1B5DC3A3">
        <w:rPr>
          <w:rFonts w:ascii="Times New Roman" w:hAnsi="Times New Roman" w:eastAsia="Times New Roman" w:cs="Times New Roman"/>
        </w:rPr>
        <w:t>design for the trailer</w:t>
      </w:r>
      <w:r w:rsidRPr="6749D6BE" w:rsidR="160B9845">
        <w:rPr>
          <w:rFonts w:ascii="Times New Roman" w:hAnsi="Times New Roman" w:eastAsia="Times New Roman" w:cs="Times New Roman"/>
        </w:rPr>
        <w:t xml:space="preserve">, shown in </w:t>
      </w:r>
      <w:r w:rsidR="00B64E73">
        <w:rPr>
          <w:rFonts w:ascii="Times New Roman" w:hAnsi="Times New Roman" w:eastAsia="Times New Roman" w:cs="Times New Roman"/>
        </w:rPr>
        <w:t>F</w:t>
      </w:r>
      <w:r w:rsidRPr="6749D6BE" w:rsidR="160B9845">
        <w:rPr>
          <w:rFonts w:ascii="Times New Roman" w:hAnsi="Times New Roman" w:eastAsia="Times New Roman" w:cs="Times New Roman"/>
        </w:rPr>
        <w:t xml:space="preserve">igure </w:t>
      </w:r>
      <w:r w:rsidR="00134DA2">
        <w:rPr>
          <w:rFonts w:ascii="Times New Roman" w:hAnsi="Times New Roman" w:eastAsia="Times New Roman" w:cs="Times New Roman"/>
        </w:rPr>
        <w:t>18</w:t>
      </w:r>
      <w:r w:rsidRPr="6749D6BE" w:rsidR="160B9845">
        <w:rPr>
          <w:rFonts w:ascii="Times New Roman" w:hAnsi="Times New Roman" w:eastAsia="Times New Roman" w:cs="Times New Roman"/>
        </w:rPr>
        <w:t xml:space="preserve">, </w:t>
      </w:r>
      <w:proofErr w:type="gramStart"/>
      <w:r w:rsidRPr="6749D6BE" w:rsidR="1B5DC3A3">
        <w:rPr>
          <w:rFonts w:ascii="Times New Roman" w:hAnsi="Times New Roman" w:eastAsia="Times New Roman" w:cs="Times New Roman"/>
        </w:rPr>
        <w:t>was chosen</w:t>
      </w:r>
      <w:proofErr w:type="gramEnd"/>
      <w:r w:rsidRPr="6749D6BE" w:rsidR="1B5DC3A3">
        <w:rPr>
          <w:rFonts w:ascii="Times New Roman" w:hAnsi="Times New Roman" w:eastAsia="Times New Roman" w:cs="Times New Roman"/>
        </w:rPr>
        <w:t xml:space="preserve"> due to its ability to support the designated weight </w:t>
      </w:r>
      <w:r w:rsidRPr="6749D6BE" w:rsidR="092FF4C3">
        <w:rPr>
          <w:rFonts w:ascii="Times New Roman" w:hAnsi="Times New Roman" w:eastAsia="Times New Roman" w:cs="Times New Roman"/>
        </w:rPr>
        <w:t>and to easily attach to the trailer</w:t>
      </w:r>
      <w:r w:rsidRPr="6749D6BE" w:rsidR="2D27EC23">
        <w:rPr>
          <w:rFonts w:ascii="Times New Roman" w:hAnsi="Times New Roman" w:eastAsia="Times New Roman" w:cs="Times New Roman"/>
        </w:rPr>
        <w:t xml:space="preserve">. The dimensions of the trailer </w:t>
      </w:r>
      <w:proofErr w:type="gramStart"/>
      <w:r w:rsidRPr="6749D6BE" w:rsidR="2D27EC23">
        <w:rPr>
          <w:rFonts w:ascii="Times New Roman" w:hAnsi="Times New Roman" w:eastAsia="Times New Roman" w:cs="Times New Roman"/>
        </w:rPr>
        <w:t>were taken</w:t>
      </w:r>
      <w:proofErr w:type="gramEnd"/>
      <w:r w:rsidRPr="6749D6BE" w:rsidR="2D27EC23">
        <w:rPr>
          <w:rFonts w:ascii="Times New Roman" w:hAnsi="Times New Roman" w:eastAsia="Times New Roman" w:cs="Times New Roman"/>
        </w:rPr>
        <w:t xml:space="preserve"> with respect to the truck itself, </w:t>
      </w:r>
      <w:r w:rsidRPr="6749D6BE" w:rsidR="59A8138E">
        <w:rPr>
          <w:rFonts w:ascii="Times New Roman" w:hAnsi="Times New Roman" w:eastAsia="Times New Roman" w:cs="Times New Roman"/>
        </w:rPr>
        <w:t xml:space="preserve">using a slightly smaller width and length than the truck chassis. These dimensions </w:t>
      </w:r>
      <w:proofErr w:type="gramStart"/>
      <w:r w:rsidRPr="6749D6BE" w:rsidR="59A8138E">
        <w:rPr>
          <w:rFonts w:ascii="Times New Roman" w:hAnsi="Times New Roman" w:eastAsia="Times New Roman" w:cs="Times New Roman"/>
        </w:rPr>
        <w:t>were taken</w:t>
      </w:r>
      <w:proofErr w:type="gramEnd"/>
      <w:r w:rsidRPr="6749D6BE" w:rsidR="59A8138E">
        <w:rPr>
          <w:rFonts w:ascii="Times New Roman" w:hAnsi="Times New Roman" w:eastAsia="Times New Roman" w:cs="Times New Roman"/>
        </w:rPr>
        <w:t xml:space="preserve"> using a ruler and </w:t>
      </w:r>
      <w:r w:rsidRPr="6749D6BE" w:rsidR="48F17B71">
        <w:rPr>
          <w:rFonts w:ascii="Times New Roman" w:hAnsi="Times New Roman" w:eastAsia="Times New Roman" w:cs="Times New Roman"/>
        </w:rPr>
        <w:t>transferred</w:t>
      </w:r>
      <w:r w:rsidRPr="6749D6BE" w:rsidR="59A8138E">
        <w:rPr>
          <w:rFonts w:ascii="Times New Roman" w:hAnsi="Times New Roman" w:eastAsia="Times New Roman" w:cs="Times New Roman"/>
        </w:rPr>
        <w:t xml:space="preserve"> onto rough sketches, which were then transformed</w:t>
      </w:r>
      <w:r w:rsidRPr="6749D6BE" w:rsidR="4AE707D1">
        <w:rPr>
          <w:rFonts w:ascii="Times New Roman" w:hAnsi="Times New Roman" w:eastAsia="Times New Roman" w:cs="Times New Roman"/>
        </w:rPr>
        <w:t xml:space="preserve"> into CAD parts. </w:t>
      </w:r>
      <w:r w:rsidRPr="6749D6BE" w:rsidR="388BABE5">
        <w:rPr>
          <w:rFonts w:ascii="Times New Roman" w:hAnsi="Times New Roman" w:eastAsia="Times New Roman" w:cs="Times New Roman"/>
        </w:rPr>
        <w:t xml:space="preserve">Similarly, the hook </w:t>
      </w:r>
      <w:proofErr w:type="gramStart"/>
      <w:r w:rsidRPr="6749D6BE" w:rsidR="388BABE5">
        <w:rPr>
          <w:rFonts w:ascii="Times New Roman" w:hAnsi="Times New Roman" w:eastAsia="Times New Roman" w:cs="Times New Roman"/>
        </w:rPr>
        <w:t>was drawn</w:t>
      </w:r>
      <w:proofErr w:type="gramEnd"/>
      <w:r w:rsidRPr="6749D6BE" w:rsidR="388BABE5">
        <w:rPr>
          <w:rFonts w:ascii="Times New Roman" w:hAnsi="Times New Roman" w:eastAsia="Times New Roman" w:cs="Times New Roman"/>
        </w:rPr>
        <w:t xml:space="preserve"> in two dimensions </w:t>
      </w:r>
      <w:r w:rsidRPr="6749D6BE" w:rsidR="071DA588">
        <w:rPr>
          <w:rFonts w:ascii="Times New Roman" w:hAnsi="Times New Roman" w:eastAsia="Times New Roman" w:cs="Times New Roman"/>
        </w:rPr>
        <w:t xml:space="preserve">with respect to the dimensions of the loop that will be attached to the bumper. These measurements </w:t>
      </w:r>
      <w:proofErr w:type="gramStart"/>
      <w:r w:rsidRPr="6749D6BE" w:rsidR="071DA588">
        <w:rPr>
          <w:rFonts w:ascii="Times New Roman" w:hAnsi="Times New Roman" w:eastAsia="Times New Roman" w:cs="Times New Roman"/>
        </w:rPr>
        <w:t>were taken</w:t>
      </w:r>
      <w:proofErr w:type="gramEnd"/>
      <w:r w:rsidRPr="6749D6BE" w:rsidR="071DA588">
        <w:rPr>
          <w:rFonts w:ascii="Times New Roman" w:hAnsi="Times New Roman" w:eastAsia="Times New Roman" w:cs="Times New Roman"/>
        </w:rPr>
        <w:t xml:space="preserve"> using </w:t>
      </w:r>
      <w:r w:rsidRPr="6749D6BE" w:rsidR="09FD4739">
        <w:rPr>
          <w:rFonts w:ascii="Times New Roman" w:hAnsi="Times New Roman" w:eastAsia="Times New Roman" w:cs="Times New Roman"/>
        </w:rPr>
        <w:t>calipers</w:t>
      </w:r>
      <w:r w:rsidRPr="6749D6BE" w:rsidR="071DA588">
        <w:rPr>
          <w:rFonts w:ascii="Times New Roman" w:hAnsi="Times New Roman" w:eastAsia="Times New Roman" w:cs="Times New Roman"/>
        </w:rPr>
        <w:t xml:space="preserve">, which were transferred onto rough sketches and then drawn in CAD. </w:t>
      </w:r>
      <w:r w:rsidRPr="6749D6BE" w:rsidR="388BABE5">
        <w:rPr>
          <w:rFonts w:ascii="Times New Roman" w:hAnsi="Times New Roman" w:eastAsia="Times New Roman" w:cs="Times New Roman"/>
        </w:rPr>
        <w:t xml:space="preserve">The CAD files </w:t>
      </w:r>
      <w:proofErr w:type="gramStart"/>
      <w:r w:rsidRPr="6749D6BE" w:rsidR="388BABE5">
        <w:rPr>
          <w:rFonts w:ascii="Times New Roman" w:hAnsi="Times New Roman" w:eastAsia="Times New Roman" w:cs="Times New Roman"/>
        </w:rPr>
        <w:t>were saved</w:t>
      </w:r>
      <w:proofErr w:type="gramEnd"/>
      <w:r w:rsidRPr="6749D6BE" w:rsidR="388BABE5">
        <w:rPr>
          <w:rFonts w:ascii="Times New Roman" w:hAnsi="Times New Roman" w:eastAsia="Times New Roman" w:cs="Times New Roman"/>
        </w:rPr>
        <w:t xml:space="preserve"> as DXF files and transferred to the laser table for </w:t>
      </w:r>
      <w:r w:rsidRPr="6749D6BE" w:rsidR="388BABE5">
        <w:rPr>
          <w:rFonts w:ascii="Times New Roman" w:hAnsi="Times New Roman" w:eastAsia="Times New Roman" w:cs="Times New Roman"/>
        </w:rPr>
        <w:lastRenderedPageBreak/>
        <w:t xml:space="preserve">manufacturing. </w:t>
      </w:r>
      <w:r w:rsidRPr="6749D6BE" w:rsidR="7C79A38D">
        <w:rPr>
          <w:rFonts w:ascii="Times New Roman" w:hAnsi="Times New Roman" w:eastAsia="Times New Roman" w:cs="Times New Roman"/>
        </w:rPr>
        <w:t xml:space="preserve">These engineering drawings </w:t>
      </w:r>
      <w:proofErr w:type="gramStart"/>
      <w:r w:rsidRPr="6749D6BE" w:rsidR="7C79A38D">
        <w:rPr>
          <w:rFonts w:ascii="Times New Roman" w:hAnsi="Times New Roman" w:eastAsia="Times New Roman" w:cs="Times New Roman"/>
        </w:rPr>
        <w:t>are shown</w:t>
      </w:r>
      <w:proofErr w:type="gramEnd"/>
      <w:r w:rsidRPr="6749D6BE" w:rsidR="7C79A38D">
        <w:rPr>
          <w:rFonts w:ascii="Times New Roman" w:hAnsi="Times New Roman" w:eastAsia="Times New Roman" w:cs="Times New Roman"/>
        </w:rPr>
        <w:t xml:space="preserve"> in </w:t>
      </w:r>
      <w:r w:rsidR="00E76490">
        <w:rPr>
          <w:rFonts w:ascii="Times New Roman" w:hAnsi="Times New Roman" w:eastAsia="Times New Roman" w:cs="Times New Roman"/>
        </w:rPr>
        <w:t>Figure</w:t>
      </w:r>
      <w:r w:rsidRPr="6749D6BE" w:rsidR="7C79A38D">
        <w:rPr>
          <w:rFonts w:ascii="Times New Roman" w:hAnsi="Times New Roman" w:eastAsia="Times New Roman" w:cs="Times New Roman"/>
        </w:rPr>
        <w:t xml:space="preserve"> </w:t>
      </w:r>
      <w:r w:rsidR="00134DA2">
        <w:rPr>
          <w:rFonts w:ascii="Times New Roman" w:hAnsi="Times New Roman" w:eastAsia="Times New Roman" w:cs="Times New Roman"/>
        </w:rPr>
        <w:t>17</w:t>
      </w:r>
      <w:r w:rsidRPr="6749D6BE" w:rsidR="7C79A38D">
        <w:rPr>
          <w:rFonts w:ascii="Times New Roman" w:hAnsi="Times New Roman" w:eastAsia="Times New Roman" w:cs="Times New Roman"/>
        </w:rPr>
        <w:t xml:space="preserve">. </w:t>
      </w:r>
      <w:r w:rsidRPr="6749D6BE" w:rsidR="0F92C705">
        <w:rPr>
          <w:rFonts w:ascii="Times New Roman" w:hAnsi="Times New Roman" w:eastAsia="Times New Roman" w:cs="Times New Roman"/>
        </w:rPr>
        <w:t>Due to the manufacturing processes available for the first iteration, the five sides of the trailer were each drawn as separate rec</w:t>
      </w:r>
      <w:r w:rsidRPr="6749D6BE" w:rsidR="5D2C3917">
        <w:rPr>
          <w:rFonts w:ascii="Times New Roman" w:hAnsi="Times New Roman" w:eastAsia="Times New Roman" w:cs="Times New Roman"/>
        </w:rPr>
        <w:t xml:space="preserve">tangles and cut from the same piece of cardboard. The pieces </w:t>
      </w:r>
      <w:proofErr w:type="gramStart"/>
      <w:r w:rsidRPr="6749D6BE" w:rsidR="5D2C3917">
        <w:rPr>
          <w:rFonts w:ascii="Times New Roman" w:hAnsi="Times New Roman" w:eastAsia="Times New Roman" w:cs="Times New Roman"/>
        </w:rPr>
        <w:t>were then assembled</w:t>
      </w:r>
      <w:proofErr w:type="gramEnd"/>
      <w:r w:rsidRPr="6749D6BE" w:rsidR="5D2C3917">
        <w:rPr>
          <w:rFonts w:ascii="Times New Roman" w:hAnsi="Times New Roman" w:eastAsia="Times New Roman" w:cs="Times New Roman"/>
        </w:rPr>
        <w:t xml:space="preserve"> using tape and hot glue to achieve the final geometry of the trailer. </w:t>
      </w:r>
      <w:r w:rsidRPr="6749D6BE" w:rsidR="3C92B33B">
        <w:rPr>
          <w:rFonts w:ascii="Times New Roman" w:hAnsi="Times New Roman" w:eastAsia="Times New Roman" w:cs="Times New Roman"/>
        </w:rPr>
        <w:t xml:space="preserve">The final iteration </w:t>
      </w:r>
      <w:r w:rsidRPr="6749D6BE" w:rsidR="291A2FEE">
        <w:rPr>
          <w:rFonts w:ascii="Times New Roman" w:hAnsi="Times New Roman" w:eastAsia="Times New Roman" w:cs="Times New Roman"/>
        </w:rPr>
        <w:t xml:space="preserve">will </w:t>
      </w:r>
      <w:proofErr w:type="gramStart"/>
      <w:r w:rsidRPr="6749D6BE" w:rsidR="291A2FEE">
        <w:rPr>
          <w:rFonts w:ascii="Times New Roman" w:hAnsi="Times New Roman" w:eastAsia="Times New Roman" w:cs="Times New Roman"/>
        </w:rPr>
        <w:t>be made</w:t>
      </w:r>
      <w:proofErr w:type="gramEnd"/>
      <w:r w:rsidRPr="6749D6BE" w:rsidR="291A2FEE">
        <w:rPr>
          <w:rFonts w:ascii="Times New Roman" w:hAnsi="Times New Roman" w:eastAsia="Times New Roman" w:cs="Times New Roman"/>
        </w:rPr>
        <w:t xml:space="preserve"> from</w:t>
      </w:r>
      <w:r w:rsidRPr="6749D6BE" w:rsidR="5E9A9CB1">
        <w:rPr>
          <w:rFonts w:ascii="Times New Roman" w:hAnsi="Times New Roman" w:eastAsia="Times New Roman" w:cs="Times New Roman"/>
        </w:rPr>
        <w:t xml:space="preserve"> cast aluminum to both suppo</w:t>
      </w:r>
      <w:r w:rsidRPr="6749D6BE" w:rsidR="0EC33EA0">
        <w:rPr>
          <w:rFonts w:ascii="Times New Roman" w:hAnsi="Times New Roman" w:eastAsia="Times New Roman" w:cs="Times New Roman"/>
        </w:rPr>
        <w:t>rt the weight of the load and to meet the stress requirement set by the team</w:t>
      </w:r>
      <w:r w:rsidRPr="6749D6BE" w:rsidR="00E76490">
        <w:rPr>
          <w:rFonts w:ascii="Times New Roman" w:hAnsi="Times New Roman" w:eastAsia="Times New Roman" w:cs="Times New Roman"/>
        </w:rPr>
        <w:t xml:space="preserve">. </w:t>
      </w:r>
    </w:p>
    <w:p w:rsidR="1D091E56" w:rsidP="00134DA2" w:rsidRDefault="1D091E56" w14:paraId="762BF770" w14:textId="6933B847">
      <w:pPr>
        <w:jc w:val="center"/>
        <w:rPr>
          <w:rFonts w:ascii="Times New Roman" w:hAnsi="Times New Roman" w:eastAsia="Times New Roman" w:cs="Times New Roman"/>
        </w:rPr>
      </w:pPr>
      <w:r>
        <w:rPr>
          <w:noProof/>
        </w:rPr>
        <w:drawing>
          <wp:inline distT="0" distB="0" distL="0" distR="0" wp14:anchorId="0FD40C4D" wp14:editId="3ABA3066">
            <wp:extent cx="4590500" cy="3257210"/>
            <wp:effectExtent l="19050" t="19050" r="19685" b="19685"/>
            <wp:docPr id="1082842919" name="Picture 108284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842919"/>
                    <pic:cNvPicPr/>
                  </pic:nvPicPr>
                  <pic:blipFill rotWithShape="1">
                    <a:blip r:embed="rId66" cstate="print">
                      <a:extLst>
                        <a:ext uri="{28A0092B-C50C-407E-A947-70E740481C1C}">
                          <a14:useLocalDpi xmlns:a14="http://schemas.microsoft.com/office/drawing/2010/main" val="0"/>
                        </a:ext>
                      </a:extLst>
                    </a:blip>
                    <a:srcRect l="11507" r="11252"/>
                    <a:stretch/>
                  </pic:blipFill>
                  <pic:spPr bwMode="auto">
                    <a:xfrm>
                      <a:off x="0" y="0"/>
                      <a:ext cx="4590979" cy="325755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E20671" w:rsidP="00E20671" w:rsidRDefault="00E20671" w14:paraId="7A288300" w14:textId="77777777">
      <w:pPr>
        <w:keepNext/>
        <w:jc w:val="center"/>
      </w:pPr>
      <w:r>
        <w:rPr>
          <w:rFonts w:ascii="Times New Roman" w:hAnsi="Times New Roman" w:eastAsia="Times New Roman" w:cs="Times New Roman"/>
          <w:noProof/>
        </w:rPr>
        <w:drawing>
          <wp:inline distT="0" distB="0" distL="0" distR="0" wp14:anchorId="346A1090" wp14:editId="4A7B7C1C">
            <wp:extent cx="4694451" cy="3255413"/>
            <wp:effectExtent l="0" t="0" r="0" b="2540"/>
            <wp:docPr id="1098358158" name="Picture 7"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58158" name="Picture 7" descr="A blueprint of a building&#10;&#10;AI-generated content may be incorrect."/>
                    <pic:cNvPicPr/>
                  </pic:nvPicPr>
                  <pic:blipFill rotWithShape="1">
                    <a:blip r:embed="rId66" cstate="print">
                      <a:extLst>
                        <a:ext uri="{28A0092B-C50C-407E-A947-70E740481C1C}">
                          <a14:useLocalDpi xmlns:a14="http://schemas.microsoft.com/office/drawing/2010/main" val="0"/>
                        </a:ext>
                      </a:extLst>
                    </a:blip>
                    <a:srcRect l="10333" r="10678"/>
                    <a:stretch/>
                  </pic:blipFill>
                  <pic:spPr bwMode="auto">
                    <a:xfrm>
                      <a:off x="0" y="0"/>
                      <a:ext cx="4694786" cy="3255645"/>
                    </a:xfrm>
                    <a:prstGeom prst="rect">
                      <a:avLst/>
                    </a:prstGeom>
                    <a:ln>
                      <a:noFill/>
                    </a:ln>
                    <a:extLst>
                      <a:ext uri="{53640926-AAD7-44D8-BBD7-CCE9431645EC}">
                        <a14:shadowObscured xmlns:a14="http://schemas.microsoft.com/office/drawing/2010/main"/>
                      </a:ext>
                    </a:extLst>
                  </pic:spPr>
                </pic:pic>
              </a:graphicData>
            </a:graphic>
          </wp:inline>
        </w:drawing>
      </w:r>
    </w:p>
    <w:p w:rsidRPr="00E20671" w:rsidR="00E20671" w:rsidP="00E20671" w:rsidRDefault="00E20671" w14:paraId="69DE9538" w14:textId="42D8AD9D">
      <w:pPr>
        <w:pStyle w:val="Caption"/>
        <w:jc w:val="center"/>
        <w:rPr>
          <w:rFonts w:ascii="Times New Roman" w:hAnsi="Times New Roman" w:eastAsia="Times New Roman" w:cs="Times New Roman"/>
        </w:rPr>
      </w:pPr>
      <w:bookmarkStart w:name="_Toc191588535" w:id="58"/>
      <w:r w:rsidRPr="00E20671">
        <w:rPr>
          <w:rFonts w:ascii="Times New Roman" w:hAnsi="Times New Roman" w:cs="Times New Roman"/>
        </w:rPr>
        <w:t xml:space="preserve">Figure </w:t>
      </w:r>
      <w:r w:rsidRPr="00E20671">
        <w:rPr>
          <w:rFonts w:ascii="Times New Roman" w:hAnsi="Times New Roman" w:cs="Times New Roman"/>
        </w:rPr>
        <w:fldChar w:fldCharType="begin"/>
      </w:r>
      <w:r w:rsidRPr="00E20671">
        <w:rPr>
          <w:rFonts w:ascii="Times New Roman" w:hAnsi="Times New Roman" w:cs="Times New Roman"/>
        </w:rPr>
        <w:instrText xml:space="preserve"> SEQ Figure \* ARABIC </w:instrText>
      </w:r>
      <w:r w:rsidRPr="00E20671">
        <w:rPr>
          <w:rFonts w:ascii="Times New Roman" w:hAnsi="Times New Roman" w:cs="Times New Roman"/>
        </w:rPr>
        <w:fldChar w:fldCharType="separate"/>
      </w:r>
      <w:r w:rsidR="006B15EA">
        <w:rPr>
          <w:rFonts w:ascii="Times New Roman" w:hAnsi="Times New Roman" w:cs="Times New Roman"/>
          <w:noProof/>
        </w:rPr>
        <w:t>17</w:t>
      </w:r>
      <w:r w:rsidRPr="00E20671">
        <w:rPr>
          <w:rFonts w:ascii="Times New Roman" w:hAnsi="Times New Roman" w:cs="Times New Roman"/>
        </w:rPr>
        <w:fldChar w:fldCharType="end"/>
      </w:r>
      <w:r w:rsidRPr="00E20671">
        <w:rPr>
          <w:rFonts w:ascii="Times New Roman" w:hAnsi="Times New Roman" w:cs="Times New Roman"/>
        </w:rPr>
        <w:t>: Engineering Drawing for Trailer Components</w:t>
      </w:r>
      <w:bookmarkEnd w:id="58"/>
    </w:p>
    <w:p w:rsidRPr="00134DA2" w:rsidR="667A8343" w:rsidP="00134DA2" w:rsidRDefault="0D8749D2" w14:paraId="68E905F1" w14:textId="501BC639">
      <w:pPr>
        <w:jc w:val="center"/>
        <w:rPr>
          <w:rFonts w:ascii="Times New Roman" w:hAnsi="Times New Roman" w:eastAsia="Times New Roman" w:cs="Times New Roman"/>
        </w:rPr>
      </w:pPr>
      <w:r>
        <w:rPr>
          <w:noProof/>
        </w:rPr>
        <w:drawing>
          <wp:inline distT="0" distB="0" distL="0" distR="0" wp14:anchorId="6DD9FDD9" wp14:editId="4CC87979">
            <wp:extent cx="1908664" cy="2286000"/>
            <wp:effectExtent l="9525" t="9525" r="9525" b="9525"/>
            <wp:docPr id="885267667" name="Picture 8852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8664"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7395F1C1" wp14:editId="4C6EABFA">
            <wp:extent cx="2595578" cy="2286000"/>
            <wp:effectExtent l="9525" t="9525" r="9525" b="9525"/>
            <wp:docPr id="590942619" name="Picture 59094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5578" cy="2286000"/>
                    </a:xfrm>
                    <a:prstGeom prst="rect">
                      <a:avLst/>
                    </a:prstGeom>
                    <a:ln w="9525">
                      <a:solidFill>
                        <a:schemeClr val="tx1">
                          <a:lumMod val="95000"/>
                          <a:lumOff val="5000"/>
                        </a:schemeClr>
                      </a:solidFill>
                      <a:prstDash val="solid"/>
                    </a:ln>
                  </pic:spPr>
                </pic:pic>
              </a:graphicData>
            </a:graphic>
          </wp:inline>
        </w:drawing>
      </w:r>
    </w:p>
    <w:p w:rsidR="00134DA2" w:rsidP="00134DA2" w:rsidRDefault="76126BA9" w14:paraId="32D299B7" w14:textId="77777777">
      <w:pPr>
        <w:keepNext/>
        <w:jc w:val="center"/>
      </w:pPr>
      <w:r>
        <w:rPr>
          <w:noProof/>
        </w:rPr>
        <w:drawing>
          <wp:inline distT="0" distB="0" distL="0" distR="0" wp14:anchorId="7BC9460A" wp14:editId="6E479066">
            <wp:extent cx="2945215" cy="1757925"/>
            <wp:effectExtent l="19050" t="19050" r="26670" b="13970"/>
            <wp:docPr id="150210644" name="Picture 15021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61467" cy="1767625"/>
                    </a:xfrm>
                    <a:prstGeom prst="rect">
                      <a:avLst/>
                    </a:prstGeom>
                    <a:ln w="9525">
                      <a:solidFill>
                        <a:schemeClr val="tx1">
                          <a:lumMod val="95000"/>
                          <a:lumOff val="5000"/>
                        </a:schemeClr>
                      </a:solidFill>
                      <a:prstDash val="solid"/>
                    </a:ln>
                  </pic:spPr>
                </pic:pic>
              </a:graphicData>
            </a:graphic>
          </wp:inline>
        </w:drawing>
      </w:r>
    </w:p>
    <w:p w:rsidRPr="00134DA2" w:rsidR="3B9887CE" w:rsidP="00134DA2" w:rsidRDefault="00134DA2" w14:paraId="02EF70A7" w14:textId="691B4BEC">
      <w:pPr>
        <w:pStyle w:val="Caption"/>
        <w:jc w:val="center"/>
        <w:rPr>
          <w:rFonts w:ascii="Times New Roman" w:hAnsi="Times New Roman" w:eastAsia="Times New Roman" w:cs="Times New Roman"/>
        </w:rPr>
      </w:pPr>
      <w:bookmarkStart w:name="_Toc191588536" w:id="59"/>
      <w:r w:rsidRPr="00134DA2">
        <w:rPr>
          <w:rFonts w:ascii="Times New Roman" w:hAnsi="Times New Roman" w:cs="Times New Roman"/>
        </w:rPr>
        <w:t xml:space="preserve">Figure </w:t>
      </w:r>
      <w:r w:rsidRPr="00134DA2">
        <w:rPr>
          <w:rFonts w:ascii="Times New Roman" w:hAnsi="Times New Roman" w:cs="Times New Roman"/>
        </w:rPr>
        <w:fldChar w:fldCharType="begin"/>
      </w:r>
      <w:r w:rsidRPr="00134DA2">
        <w:rPr>
          <w:rFonts w:ascii="Times New Roman" w:hAnsi="Times New Roman" w:cs="Times New Roman"/>
        </w:rPr>
        <w:instrText xml:space="preserve"> SEQ Figure \* ARABIC </w:instrText>
      </w:r>
      <w:r w:rsidRPr="00134DA2">
        <w:rPr>
          <w:rFonts w:ascii="Times New Roman" w:hAnsi="Times New Roman" w:cs="Times New Roman"/>
        </w:rPr>
        <w:fldChar w:fldCharType="separate"/>
      </w:r>
      <w:r w:rsidR="006B15EA">
        <w:rPr>
          <w:rFonts w:ascii="Times New Roman" w:hAnsi="Times New Roman" w:cs="Times New Roman"/>
          <w:noProof/>
        </w:rPr>
        <w:t>18</w:t>
      </w:r>
      <w:r w:rsidRPr="00134DA2">
        <w:rPr>
          <w:rFonts w:ascii="Times New Roman" w:hAnsi="Times New Roman" w:cs="Times New Roman"/>
        </w:rPr>
        <w:fldChar w:fldCharType="end"/>
      </w:r>
      <w:r w:rsidRPr="00134DA2">
        <w:rPr>
          <w:rFonts w:ascii="Times New Roman" w:hAnsi="Times New Roman" w:cs="Times New Roman"/>
        </w:rPr>
        <w:t>: Trailer Prototype 1</w:t>
      </w:r>
      <w:bookmarkEnd w:id="59"/>
    </w:p>
    <w:p w:rsidR="667A8343" w:rsidP="0E64BA43" w:rsidRDefault="1FC65F24" w14:paraId="6036C937" w14:textId="275D975A">
      <w:pPr>
        <w:pStyle w:val="Heading2"/>
        <w:rPr>
          <w:rFonts w:ascii="Times New Roman" w:hAnsi="Times New Roman" w:eastAsia="Times New Roman" w:cs="Times New Roman"/>
        </w:rPr>
      </w:pPr>
      <w:bookmarkStart w:name="_Toc191588508" w:id="60"/>
      <w:r w:rsidRPr="6749D6BE">
        <w:rPr>
          <w:rFonts w:ascii="Times New Roman" w:hAnsi="Times New Roman" w:eastAsia="Times New Roman" w:cs="Times New Roman"/>
        </w:rPr>
        <w:t>Hitch</w:t>
      </w:r>
      <w:bookmarkEnd w:id="60"/>
    </w:p>
    <w:p w:rsidRPr="00EE414C" w:rsidR="00EE414C" w:rsidP="00EE414C" w:rsidRDefault="00EE414C" w14:paraId="082CAEEF" w14:textId="1A6ED332">
      <w:pPr>
        <w:rPr>
          <w:rFonts w:ascii="Times New Roman" w:hAnsi="Times New Roman" w:cs="Times New Roman"/>
        </w:rPr>
      </w:pPr>
      <w:r w:rsidRPr="7D71AB9F" w:rsidR="00EE414C">
        <w:rPr>
          <w:rFonts w:ascii="Times New Roman" w:hAnsi="Times New Roman" w:cs="Times New Roman"/>
        </w:rPr>
        <w:t xml:space="preserve">The hitch, shown in Figure </w:t>
      </w:r>
      <w:r w:rsidRPr="7D71AB9F" w:rsidR="006B15EA">
        <w:rPr>
          <w:rFonts w:ascii="Times New Roman" w:hAnsi="Times New Roman" w:cs="Times New Roman"/>
        </w:rPr>
        <w:t>20</w:t>
      </w:r>
      <w:r w:rsidRPr="7D71AB9F" w:rsidR="00EE414C">
        <w:rPr>
          <w:rFonts w:ascii="Times New Roman" w:hAnsi="Times New Roman" w:cs="Times New Roman"/>
        </w:rPr>
        <w:t xml:space="preserve">, </w:t>
      </w:r>
      <w:r w:rsidRPr="7D71AB9F" w:rsidR="00EE414C">
        <w:rPr>
          <w:rFonts w:ascii="Times New Roman" w:hAnsi="Times New Roman" w:cs="Times New Roman"/>
        </w:rPr>
        <w:t>was chosen</w:t>
      </w:r>
      <w:r w:rsidRPr="7D71AB9F" w:rsidR="00EE414C">
        <w:rPr>
          <w:rFonts w:ascii="Times New Roman" w:hAnsi="Times New Roman" w:cs="Times New Roman"/>
        </w:rPr>
        <w:t xml:space="preserve"> due to </w:t>
      </w:r>
      <w:r w:rsidRPr="7D71AB9F" w:rsidR="00BC349B">
        <w:rPr>
          <w:rFonts w:ascii="Times New Roman" w:hAnsi="Times New Roman" w:cs="Times New Roman"/>
        </w:rPr>
        <w:t>its</w:t>
      </w:r>
      <w:r w:rsidRPr="7D71AB9F" w:rsidR="00EE414C">
        <w:rPr>
          <w:rFonts w:ascii="Times New Roman" w:hAnsi="Times New Roman" w:cs="Times New Roman"/>
        </w:rPr>
        <w:t xml:space="preserve"> secure latching design that would ensure the trailer </w:t>
      </w:r>
      <w:r w:rsidRPr="7D71AB9F" w:rsidR="00EE414C">
        <w:rPr>
          <w:rFonts w:ascii="Times New Roman" w:hAnsi="Times New Roman" w:cs="Times New Roman"/>
        </w:rPr>
        <w:t>would stay</w:t>
      </w:r>
      <w:r w:rsidRPr="7D71AB9F" w:rsidR="00EE414C">
        <w:rPr>
          <w:rFonts w:ascii="Times New Roman" w:hAnsi="Times New Roman" w:cs="Times New Roman"/>
        </w:rPr>
        <w:t xml:space="preserve"> securely connected to the </w:t>
      </w:r>
      <w:r w:rsidRPr="7D71AB9F" w:rsidR="00BC349B">
        <w:rPr>
          <w:rFonts w:ascii="Times New Roman" w:hAnsi="Times New Roman" w:cs="Times New Roman"/>
        </w:rPr>
        <w:t xml:space="preserve">truck. </w:t>
      </w:r>
      <w:r w:rsidRPr="7D71AB9F" w:rsidR="00B64E73">
        <w:rPr>
          <w:rFonts w:ascii="Times New Roman" w:hAnsi="Times New Roman" w:eastAsia="Times New Roman" w:cs="Times New Roman"/>
        </w:rPr>
        <w:t xml:space="preserve">The design utilizes a hook and loop mechanism to allow the trailer to </w:t>
      </w:r>
      <w:r w:rsidRPr="7D71AB9F" w:rsidR="00B64E73">
        <w:rPr>
          <w:rFonts w:ascii="Times New Roman" w:hAnsi="Times New Roman" w:eastAsia="Times New Roman" w:cs="Times New Roman"/>
        </w:rPr>
        <w:t>be securely attached</w:t>
      </w:r>
      <w:r w:rsidRPr="7D71AB9F" w:rsidR="00B64E73">
        <w:rPr>
          <w:rFonts w:ascii="Times New Roman" w:hAnsi="Times New Roman" w:eastAsia="Times New Roman" w:cs="Times New Roman"/>
        </w:rPr>
        <w:t xml:space="preserve"> to the rear bumper of the truck</w:t>
      </w:r>
      <w:r w:rsidRPr="7D71AB9F" w:rsidR="00B64E73">
        <w:rPr>
          <w:rFonts w:ascii="Times New Roman" w:hAnsi="Times New Roman" w:eastAsia="Times New Roman" w:cs="Times New Roman"/>
        </w:rPr>
        <w:t>.</w:t>
      </w:r>
      <w:r w:rsidRPr="7D71AB9F" w:rsidR="00B64E73">
        <w:rPr>
          <w:rFonts w:ascii="Times New Roman" w:hAnsi="Times New Roman" w:eastAsia="Times New Roman" w:cs="Times New Roman"/>
        </w:rPr>
        <w:t xml:space="preserve"> The </w:t>
      </w:r>
      <w:r w:rsidRPr="7D71AB9F" w:rsidR="00F644B1">
        <w:rPr>
          <w:rFonts w:ascii="Times New Roman" w:hAnsi="Times New Roman" w:eastAsia="Times New Roman" w:cs="Times New Roman"/>
        </w:rPr>
        <w:t xml:space="preserve">measurements for the hitch mechanisms </w:t>
      </w:r>
      <w:r w:rsidRPr="7D71AB9F" w:rsidR="00F644B1">
        <w:rPr>
          <w:rFonts w:ascii="Times New Roman" w:hAnsi="Times New Roman" w:eastAsia="Times New Roman" w:cs="Times New Roman"/>
        </w:rPr>
        <w:t xml:space="preserve">were </w:t>
      </w:r>
      <w:r w:rsidRPr="7D71AB9F" w:rsidR="00AD3C79">
        <w:rPr>
          <w:rFonts w:ascii="Times New Roman" w:hAnsi="Times New Roman" w:eastAsia="Times New Roman" w:cs="Times New Roman"/>
        </w:rPr>
        <w:t>found</w:t>
      </w:r>
      <w:r w:rsidRPr="7D71AB9F" w:rsidR="00AD3C79">
        <w:rPr>
          <w:rFonts w:ascii="Times New Roman" w:hAnsi="Times New Roman" w:eastAsia="Times New Roman" w:cs="Times New Roman"/>
        </w:rPr>
        <w:t xml:space="preserve"> with respect to the body, bumper, and trailer dimensions and </w:t>
      </w:r>
      <w:r w:rsidRPr="7D71AB9F" w:rsidR="00CE18EB">
        <w:rPr>
          <w:rFonts w:ascii="Times New Roman" w:hAnsi="Times New Roman" w:eastAsia="Times New Roman" w:cs="Times New Roman"/>
        </w:rPr>
        <w:t xml:space="preserve">were taken using calipers. </w:t>
      </w:r>
      <w:r w:rsidRPr="7D71AB9F" w:rsidR="00043A74">
        <w:rPr>
          <w:rFonts w:ascii="Times New Roman" w:hAnsi="Times New Roman" w:eastAsia="Times New Roman" w:cs="Times New Roman"/>
        </w:rPr>
        <w:t xml:space="preserve">The dimensions </w:t>
      </w:r>
      <w:r w:rsidRPr="7D71AB9F" w:rsidR="00043A74">
        <w:rPr>
          <w:rFonts w:ascii="Times New Roman" w:hAnsi="Times New Roman" w:eastAsia="Times New Roman" w:cs="Times New Roman"/>
        </w:rPr>
        <w:t>were recorded</w:t>
      </w:r>
      <w:r w:rsidRPr="7D71AB9F" w:rsidR="00043A74">
        <w:rPr>
          <w:rFonts w:ascii="Times New Roman" w:hAnsi="Times New Roman" w:eastAsia="Times New Roman" w:cs="Times New Roman"/>
        </w:rPr>
        <w:t xml:space="preserve"> on paper in the form of rough sketches, then transferred to </w:t>
      </w:r>
      <w:r w:rsidRPr="7D71AB9F" w:rsidR="00835A30">
        <w:rPr>
          <w:rFonts w:ascii="Times New Roman" w:hAnsi="Times New Roman" w:eastAsia="Times New Roman" w:cs="Times New Roman"/>
        </w:rPr>
        <w:t>CAD software.</w:t>
      </w:r>
      <w:r w:rsidRPr="7D71AB9F" w:rsidR="00835A30">
        <w:rPr>
          <w:rFonts w:ascii="Times New Roman" w:hAnsi="Times New Roman" w:eastAsia="Times New Roman" w:cs="Times New Roman"/>
        </w:rPr>
        <w:t xml:space="preserve"> The engineering drawings for the hitch </w:t>
      </w:r>
      <w:r w:rsidRPr="7D71AB9F" w:rsidR="00835A30">
        <w:rPr>
          <w:rFonts w:ascii="Times New Roman" w:hAnsi="Times New Roman" w:eastAsia="Times New Roman" w:cs="Times New Roman"/>
        </w:rPr>
        <w:t>are shown</w:t>
      </w:r>
      <w:r w:rsidRPr="7D71AB9F" w:rsidR="00835A30">
        <w:rPr>
          <w:rFonts w:ascii="Times New Roman" w:hAnsi="Times New Roman" w:eastAsia="Times New Roman" w:cs="Times New Roman"/>
        </w:rPr>
        <w:t xml:space="preserve"> in Figure 1</w:t>
      </w:r>
      <w:r w:rsidRPr="7D71AB9F" w:rsidR="006B15EA">
        <w:rPr>
          <w:rFonts w:ascii="Times New Roman" w:hAnsi="Times New Roman" w:eastAsia="Times New Roman" w:cs="Times New Roman"/>
        </w:rPr>
        <w:t>9</w:t>
      </w:r>
      <w:r w:rsidRPr="7D71AB9F" w:rsidR="00835A30">
        <w:rPr>
          <w:rFonts w:ascii="Times New Roman" w:hAnsi="Times New Roman" w:eastAsia="Times New Roman" w:cs="Times New Roman"/>
        </w:rPr>
        <w:t xml:space="preserve">. </w:t>
      </w:r>
      <w:r w:rsidRPr="7D71AB9F" w:rsidR="00542C3D">
        <w:rPr>
          <w:rFonts w:ascii="Times New Roman" w:hAnsi="Times New Roman" w:eastAsia="Times New Roman" w:cs="Times New Roman"/>
        </w:rPr>
        <w:t xml:space="preserve">The CAD files </w:t>
      </w:r>
      <w:r w:rsidRPr="7D71AB9F" w:rsidR="00542C3D">
        <w:rPr>
          <w:rFonts w:ascii="Times New Roman" w:hAnsi="Times New Roman" w:eastAsia="Times New Roman" w:cs="Times New Roman"/>
        </w:rPr>
        <w:t>were then exported</w:t>
      </w:r>
      <w:r w:rsidRPr="7D71AB9F" w:rsidR="00542C3D">
        <w:rPr>
          <w:rFonts w:ascii="Times New Roman" w:hAnsi="Times New Roman" w:eastAsia="Times New Roman" w:cs="Times New Roman"/>
        </w:rPr>
        <w:t xml:space="preserve"> as DXF files </w:t>
      </w:r>
      <w:r w:rsidRPr="7D71AB9F" w:rsidR="00D5172D">
        <w:rPr>
          <w:rFonts w:ascii="Times New Roman" w:hAnsi="Times New Roman" w:eastAsia="Times New Roman" w:cs="Times New Roman"/>
        </w:rPr>
        <w:t xml:space="preserve">and transferred to the laser table for cutting. The hitch was cut from </w:t>
      </w:r>
      <w:r w:rsidRPr="7D71AB9F" w:rsidR="1369A6F4">
        <w:rPr>
          <w:rFonts w:ascii="Times New Roman" w:hAnsi="Times New Roman" w:eastAsia="Times New Roman" w:cs="Times New Roman"/>
        </w:rPr>
        <w:t>basswood and</w:t>
      </w:r>
      <w:r w:rsidRPr="7D71AB9F" w:rsidR="003F069F">
        <w:rPr>
          <w:rFonts w:ascii="Times New Roman" w:hAnsi="Times New Roman" w:eastAsia="Times New Roman" w:cs="Times New Roman"/>
        </w:rPr>
        <w:t xml:space="preserve"> used primarily to test the fitment of the pieces together. In future iterations, the </w:t>
      </w:r>
      <w:r w:rsidRPr="7D71AB9F" w:rsidR="003134B2">
        <w:rPr>
          <w:rFonts w:ascii="Times New Roman" w:hAnsi="Times New Roman" w:eastAsia="Times New Roman" w:cs="Times New Roman"/>
        </w:rPr>
        <w:t xml:space="preserve">loop will </w:t>
      </w:r>
      <w:r w:rsidRPr="7D71AB9F" w:rsidR="003134B2">
        <w:rPr>
          <w:rFonts w:ascii="Times New Roman" w:hAnsi="Times New Roman" w:eastAsia="Times New Roman" w:cs="Times New Roman"/>
        </w:rPr>
        <w:t>be connected</w:t>
      </w:r>
      <w:r w:rsidRPr="7D71AB9F" w:rsidR="003134B2">
        <w:rPr>
          <w:rFonts w:ascii="Times New Roman" w:hAnsi="Times New Roman" w:eastAsia="Times New Roman" w:cs="Times New Roman"/>
        </w:rPr>
        <w:t xml:space="preserve"> to the rear bumper</w:t>
      </w:r>
      <w:r w:rsidRPr="7D71AB9F" w:rsidR="00EE24D3">
        <w:rPr>
          <w:rFonts w:ascii="Times New Roman" w:hAnsi="Times New Roman" w:eastAsia="Times New Roman" w:cs="Times New Roman"/>
        </w:rPr>
        <w:t xml:space="preserve"> </w:t>
      </w:r>
      <w:r w:rsidRPr="7D71AB9F" w:rsidR="003134B2">
        <w:rPr>
          <w:rFonts w:ascii="Times New Roman" w:hAnsi="Times New Roman" w:eastAsia="Times New Roman" w:cs="Times New Roman"/>
        </w:rPr>
        <w:t>made of alu</w:t>
      </w:r>
      <w:r w:rsidRPr="7D71AB9F" w:rsidR="002C2587">
        <w:rPr>
          <w:rFonts w:ascii="Times New Roman" w:hAnsi="Times New Roman" w:eastAsia="Times New Roman" w:cs="Times New Roman"/>
        </w:rPr>
        <w:t xml:space="preserve">minum, and the </w:t>
      </w:r>
      <w:r w:rsidRPr="7D71AB9F" w:rsidR="002C62B2">
        <w:rPr>
          <w:rFonts w:ascii="Times New Roman" w:hAnsi="Times New Roman" w:eastAsia="Times New Roman" w:cs="Times New Roman"/>
        </w:rPr>
        <w:t>hook will be a part of the trail</w:t>
      </w:r>
      <w:r w:rsidRPr="7D71AB9F" w:rsidR="00107FB6">
        <w:rPr>
          <w:rFonts w:ascii="Times New Roman" w:hAnsi="Times New Roman" w:eastAsia="Times New Roman" w:cs="Times New Roman"/>
        </w:rPr>
        <w:t xml:space="preserve">er, also made of aluminum. </w:t>
      </w:r>
    </w:p>
    <w:p w:rsidR="006B15EA" w:rsidP="006B15EA" w:rsidRDefault="42A5EE57" w14:paraId="1116C921" w14:textId="77777777">
      <w:pPr>
        <w:keepNext/>
        <w:jc w:val="center"/>
      </w:pPr>
      <w:r>
        <w:rPr>
          <w:noProof/>
        </w:rPr>
        <w:drawing>
          <wp:inline distT="0" distB="0" distL="0" distR="0" wp14:anchorId="0B1581E9" wp14:editId="096C82EC">
            <wp:extent cx="4612867" cy="3257503"/>
            <wp:effectExtent l="0" t="0" r="0" b="635"/>
            <wp:docPr id="1059873109" name="Picture 105987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11022" r="11367"/>
                    <a:stretch/>
                  </pic:blipFill>
                  <pic:spPr bwMode="auto">
                    <a:xfrm>
                      <a:off x="0" y="0"/>
                      <a:ext cx="4612934" cy="3257550"/>
                    </a:xfrm>
                    <a:prstGeom prst="rect">
                      <a:avLst/>
                    </a:prstGeom>
                    <a:ln>
                      <a:noFill/>
                    </a:ln>
                    <a:extLst>
                      <a:ext uri="{53640926-AAD7-44D8-BBD7-CCE9431645EC}">
                        <a14:shadowObscured xmlns:a14="http://schemas.microsoft.com/office/drawing/2010/main"/>
                      </a:ext>
                    </a:extLst>
                  </pic:spPr>
                </pic:pic>
              </a:graphicData>
            </a:graphic>
          </wp:inline>
        </w:drawing>
      </w:r>
    </w:p>
    <w:p w:rsidRPr="006B15EA" w:rsidR="00E20671" w:rsidP="006B15EA" w:rsidRDefault="006B15EA" w14:paraId="4F47731B" w14:textId="5412F250">
      <w:pPr>
        <w:pStyle w:val="Caption"/>
        <w:jc w:val="center"/>
        <w:rPr>
          <w:rFonts w:ascii="Times New Roman" w:hAnsi="Times New Roman" w:cs="Times New Roman"/>
        </w:rPr>
      </w:pPr>
      <w:bookmarkStart w:name="_Toc191588537" w:id="61"/>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19</w:t>
      </w:r>
      <w:r w:rsidRPr="006B15EA">
        <w:rPr>
          <w:rFonts w:ascii="Times New Roman" w:hAnsi="Times New Roman" w:cs="Times New Roman"/>
        </w:rPr>
        <w:fldChar w:fldCharType="end"/>
      </w:r>
      <w:r w:rsidRPr="006B15EA">
        <w:rPr>
          <w:rFonts w:ascii="Times New Roman" w:hAnsi="Times New Roman" w:cs="Times New Roman"/>
        </w:rPr>
        <w:t>: Engineering Drawing for Hitch</w:t>
      </w:r>
      <w:bookmarkEnd w:id="61"/>
    </w:p>
    <w:p w:rsidR="00E20671" w:rsidP="00E20671" w:rsidRDefault="67E4AC92" w14:paraId="2E54F759" w14:textId="77777777">
      <w:pPr>
        <w:keepNext/>
        <w:jc w:val="center"/>
      </w:pPr>
      <w:r>
        <w:rPr>
          <w:noProof/>
        </w:rPr>
        <w:drawing>
          <wp:inline distT="0" distB="0" distL="0" distR="0" wp14:anchorId="17390FF8" wp14:editId="4414819B">
            <wp:extent cx="2318068" cy="2286000"/>
            <wp:effectExtent l="9525" t="9525" r="9525" b="9525"/>
            <wp:docPr id="1343519160" name="Picture 134351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519160"/>
                    <pic:cNvPicPr/>
                  </pic:nvPicPr>
                  <pic:blipFill>
                    <a:blip r:embed="rId71">
                      <a:extLst>
                        <a:ext uri="{28A0092B-C50C-407E-A947-70E740481C1C}">
                          <a14:useLocalDpi xmlns:a14="http://schemas.microsoft.com/office/drawing/2010/main" val="0"/>
                        </a:ext>
                      </a:extLst>
                    </a:blip>
                    <a:stretch>
                      <a:fillRect/>
                    </a:stretch>
                  </pic:blipFill>
                  <pic:spPr>
                    <a:xfrm>
                      <a:off x="0" y="0"/>
                      <a:ext cx="2318068"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6ED1D44" wp14:editId="6AFB8A7A">
            <wp:extent cx="3463364" cy="2286000"/>
            <wp:effectExtent l="9525" t="9525" r="9525" b="9525"/>
            <wp:docPr id="331592853" name="Picture 33159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592853"/>
                    <pic:cNvPicPr/>
                  </pic:nvPicPr>
                  <pic:blipFill>
                    <a:blip r:embed="rId72">
                      <a:extLst>
                        <a:ext uri="{28A0092B-C50C-407E-A947-70E740481C1C}">
                          <a14:useLocalDpi xmlns:a14="http://schemas.microsoft.com/office/drawing/2010/main" val="0"/>
                        </a:ext>
                      </a:extLst>
                    </a:blip>
                    <a:stretch>
                      <a:fillRect/>
                    </a:stretch>
                  </pic:blipFill>
                  <pic:spPr>
                    <a:xfrm>
                      <a:off x="0" y="0"/>
                      <a:ext cx="3463364" cy="2286000"/>
                    </a:xfrm>
                    <a:prstGeom prst="rect">
                      <a:avLst/>
                    </a:prstGeom>
                    <a:ln w="9525">
                      <a:solidFill>
                        <a:schemeClr val="tx1">
                          <a:lumMod val="95000"/>
                          <a:lumOff val="5000"/>
                        </a:schemeClr>
                      </a:solidFill>
                      <a:prstDash val="solid"/>
                    </a:ln>
                  </pic:spPr>
                </pic:pic>
              </a:graphicData>
            </a:graphic>
          </wp:inline>
        </w:drawing>
      </w:r>
    </w:p>
    <w:p w:rsidRPr="00E20671" w:rsidR="67E4AC92" w:rsidP="00E20671" w:rsidRDefault="00E20671" w14:paraId="655CAA19" w14:textId="6CAD29E1">
      <w:pPr>
        <w:pStyle w:val="Caption"/>
        <w:jc w:val="center"/>
        <w:rPr>
          <w:rFonts w:ascii="Times New Roman" w:hAnsi="Times New Roman" w:cs="Times New Roman"/>
        </w:rPr>
      </w:pPr>
      <w:bookmarkStart w:name="_Toc191588538" w:id="62"/>
      <w:r w:rsidRPr="00E20671">
        <w:rPr>
          <w:rFonts w:ascii="Times New Roman" w:hAnsi="Times New Roman" w:cs="Times New Roman"/>
        </w:rPr>
        <w:t xml:space="preserve">Figure </w:t>
      </w:r>
      <w:r w:rsidRPr="00E20671">
        <w:rPr>
          <w:rFonts w:ascii="Times New Roman" w:hAnsi="Times New Roman" w:cs="Times New Roman"/>
        </w:rPr>
        <w:fldChar w:fldCharType="begin"/>
      </w:r>
      <w:r w:rsidRPr="00E20671">
        <w:rPr>
          <w:rFonts w:ascii="Times New Roman" w:hAnsi="Times New Roman" w:cs="Times New Roman"/>
        </w:rPr>
        <w:instrText xml:space="preserve"> SEQ Figure \* ARABIC </w:instrText>
      </w:r>
      <w:r w:rsidRPr="00E20671">
        <w:rPr>
          <w:rFonts w:ascii="Times New Roman" w:hAnsi="Times New Roman" w:cs="Times New Roman"/>
        </w:rPr>
        <w:fldChar w:fldCharType="separate"/>
      </w:r>
      <w:r w:rsidR="006B15EA">
        <w:rPr>
          <w:rFonts w:ascii="Times New Roman" w:hAnsi="Times New Roman" w:cs="Times New Roman"/>
          <w:noProof/>
        </w:rPr>
        <w:t>20</w:t>
      </w:r>
      <w:r w:rsidRPr="00E20671">
        <w:rPr>
          <w:rFonts w:ascii="Times New Roman" w:hAnsi="Times New Roman" w:cs="Times New Roman"/>
        </w:rPr>
        <w:fldChar w:fldCharType="end"/>
      </w:r>
      <w:r w:rsidRPr="00E20671">
        <w:rPr>
          <w:rFonts w:ascii="Times New Roman" w:hAnsi="Times New Roman" w:cs="Times New Roman"/>
        </w:rPr>
        <w:t>: Hitch Prototype 1</w:t>
      </w:r>
      <w:bookmarkEnd w:id="62"/>
    </w:p>
    <w:p w:rsidR="75ACE185" w:rsidP="6749D6BE" w:rsidRDefault="038AA9CF" w14:paraId="775F95C2" w14:textId="20C8F9EE">
      <w:pPr>
        <w:pStyle w:val="Heading2"/>
        <w:rPr>
          <w:rFonts w:ascii="Times New Roman" w:hAnsi="Times New Roman" w:eastAsia="Times New Roman" w:cs="Times New Roman"/>
          <w:sz w:val="28"/>
          <w:szCs w:val="28"/>
        </w:rPr>
      </w:pPr>
      <w:bookmarkStart w:name="_Toc191588509" w:id="63"/>
      <w:r w:rsidRPr="6749D6BE">
        <w:rPr>
          <w:rFonts w:ascii="Times New Roman" w:hAnsi="Times New Roman" w:eastAsia="Times New Roman" w:cs="Times New Roman"/>
        </w:rPr>
        <w:t>Bill of Materials</w:t>
      </w:r>
      <w:bookmarkEnd w:id="63"/>
    </w:p>
    <w:p w:rsidR="00115149" w:rsidP="00115149" w:rsidRDefault="008B79AA" w14:paraId="67594C0B" w14:textId="2E9CECD9">
      <w:pPr>
        <w:rPr>
          <w:rFonts w:ascii="Times New Roman" w:hAnsi="Times New Roman" w:cs="Times New Roman"/>
        </w:rPr>
      </w:pPr>
      <w:r w:rsidRPr="003A473F">
        <w:rPr>
          <w:rFonts w:ascii="Times New Roman" w:hAnsi="Times New Roman" w:cs="Times New Roman"/>
        </w:rPr>
        <w:t xml:space="preserve">The bill of materials for design iteration </w:t>
      </w:r>
      <w:r w:rsidRPr="003A473F" w:rsidR="00122341">
        <w:rPr>
          <w:rFonts w:ascii="Times New Roman" w:hAnsi="Times New Roman" w:cs="Times New Roman"/>
        </w:rPr>
        <w:t>one</w:t>
      </w:r>
      <w:r w:rsidRPr="003A473F">
        <w:rPr>
          <w:rFonts w:ascii="Times New Roman" w:hAnsi="Times New Roman" w:cs="Times New Roman"/>
        </w:rPr>
        <w:t xml:space="preserve">, shown in </w:t>
      </w:r>
      <w:r w:rsidRPr="003A473F" w:rsidR="00AB1972">
        <w:rPr>
          <w:rFonts w:ascii="Times New Roman" w:hAnsi="Times New Roman" w:cs="Times New Roman"/>
        </w:rPr>
        <w:t xml:space="preserve">Table </w:t>
      </w:r>
      <w:r w:rsidR="00E07EA3">
        <w:rPr>
          <w:rFonts w:ascii="Times New Roman" w:hAnsi="Times New Roman" w:cs="Times New Roman"/>
        </w:rPr>
        <w:t>12</w:t>
      </w:r>
      <w:r w:rsidRPr="003A473F" w:rsidR="00AB1972">
        <w:rPr>
          <w:rFonts w:ascii="Times New Roman" w:hAnsi="Times New Roman" w:cs="Times New Roman"/>
        </w:rPr>
        <w:t xml:space="preserve">, lists the different components used to construct the team’s first prototype. The team decided to use a mix of cardboard and </w:t>
      </w:r>
      <w:r w:rsidRPr="003A473F" w:rsidR="00A1605C">
        <w:rPr>
          <w:rFonts w:ascii="Times New Roman" w:hAnsi="Times New Roman" w:cs="Times New Roman"/>
        </w:rPr>
        <w:t xml:space="preserve">basswood sheets to construct the first prototype, </w:t>
      </w:r>
      <w:r w:rsidRPr="003A473F" w:rsidR="00D70B73">
        <w:rPr>
          <w:rFonts w:ascii="Times New Roman" w:hAnsi="Times New Roman" w:cs="Times New Roman"/>
        </w:rPr>
        <w:t xml:space="preserve">as those were the easiest to fit together using </w:t>
      </w:r>
      <w:r w:rsidRPr="003A473F" w:rsidR="007B67F3">
        <w:rPr>
          <w:rFonts w:ascii="Times New Roman" w:hAnsi="Times New Roman" w:cs="Times New Roman"/>
        </w:rPr>
        <w:t>two-dimensional</w:t>
      </w:r>
      <w:r w:rsidRPr="003A473F" w:rsidR="00D70B73">
        <w:rPr>
          <w:rFonts w:ascii="Times New Roman" w:hAnsi="Times New Roman" w:cs="Times New Roman"/>
        </w:rPr>
        <w:t xml:space="preserve"> </w:t>
      </w:r>
      <w:r w:rsidRPr="003A473F" w:rsidR="007B67F3">
        <w:rPr>
          <w:rFonts w:ascii="Times New Roman" w:hAnsi="Times New Roman" w:cs="Times New Roman"/>
        </w:rPr>
        <w:t xml:space="preserve">shapes cut from the laser cutter to </w:t>
      </w:r>
      <w:r w:rsidRPr="003A473F" w:rsidR="006217D9">
        <w:rPr>
          <w:rFonts w:ascii="Times New Roman" w:hAnsi="Times New Roman" w:cs="Times New Roman"/>
        </w:rPr>
        <w:t>build</w:t>
      </w:r>
      <w:r w:rsidRPr="003A473F" w:rsidR="007B67F3">
        <w:rPr>
          <w:rFonts w:ascii="Times New Roman" w:hAnsi="Times New Roman" w:cs="Times New Roman"/>
        </w:rPr>
        <w:t xml:space="preserve"> the three-dimensional geometries that represent the concepts generated by the team. </w:t>
      </w:r>
      <w:r w:rsidRPr="003A473F" w:rsidR="006217D9">
        <w:rPr>
          <w:rFonts w:ascii="Times New Roman" w:hAnsi="Times New Roman" w:cs="Times New Roman"/>
        </w:rPr>
        <w:t xml:space="preserve">The </w:t>
      </w:r>
      <w:r w:rsidRPr="003A473F" w:rsidR="000D5E0F">
        <w:rPr>
          <w:rFonts w:ascii="Times New Roman" w:hAnsi="Times New Roman" w:cs="Times New Roman"/>
        </w:rPr>
        <w:t>size for each component was</w:t>
      </w:r>
      <w:r w:rsidRPr="003A473F" w:rsidR="00574535">
        <w:rPr>
          <w:rFonts w:ascii="Times New Roman" w:hAnsi="Times New Roman" w:cs="Times New Roman"/>
        </w:rPr>
        <w:t xml:space="preserve"> determined</w:t>
      </w:r>
      <w:r w:rsidRPr="003A473F" w:rsidR="000D5E0F">
        <w:rPr>
          <w:rFonts w:ascii="Times New Roman" w:hAnsi="Times New Roman" w:cs="Times New Roman"/>
        </w:rPr>
        <w:t xml:space="preserve"> using the </w:t>
      </w:r>
      <w:r w:rsidRPr="003A473F" w:rsidR="001A15FB">
        <w:rPr>
          <w:rFonts w:ascii="Times New Roman" w:hAnsi="Times New Roman" w:cs="Times New Roman"/>
        </w:rPr>
        <w:t>sum of the areas</w:t>
      </w:r>
      <w:r w:rsidRPr="003A473F" w:rsidR="000D5E0F">
        <w:rPr>
          <w:rFonts w:ascii="Times New Roman" w:hAnsi="Times New Roman" w:cs="Times New Roman"/>
        </w:rPr>
        <w:t xml:space="preserve"> of each </w:t>
      </w:r>
      <w:r w:rsidRPr="003A473F" w:rsidR="001A15FB">
        <w:rPr>
          <w:rFonts w:ascii="Times New Roman" w:hAnsi="Times New Roman" w:cs="Times New Roman"/>
        </w:rPr>
        <w:t>two-dimensional</w:t>
      </w:r>
      <w:r w:rsidRPr="003A473F" w:rsidR="000D5E0F">
        <w:rPr>
          <w:rFonts w:ascii="Times New Roman" w:hAnsi="Times New Roman" w:cs="Times New Roman"/>
        </w:rPr>
        <w:t xml:space="preserve"> </w:t>
      </w:r>
      <w:r w:rsidRPr="003A473F" w:rsidR="001A15FB">
        <w:rPr>
          <w:rFonts w:ascii="Times New Roman" w:hAnsi="Times New Roman" w:cs="Times New Roman"/>
        </w:rPr>
        <w:t xml:space="preserve">shape. </w:t>
      </w:r>
      <w:r w:rsidRPr="003A473F" w:rsidR="00574535">
        <w:rPr>
          <w:rFonts w:ascii="Times New Roman" w:hAnsi="Times New Roman" w:cs="Times New Roman"/>
        </w:rPr>
        <w:t xml:space="preserve">These areas </w:t>
      </w:r>
      <w:proofErr w:type="gramStart"/>
      <w:r w:rsidRPr="003A473F" w:rsidR="007A1655">
        <w:rPr>
          <w:rFonts w:ascii="Times New Roman" w:hAnsi="Times New Roman" w:cs="Times New Roman"/>
        </w:rPr>
        <w:t>were calculated</w:t>
      </w:r>
      <w:proofErr w:type="gramEnd"/>
      <w:r w:rsidRPr="003A473F" w:rsidR="007A1655">
        <w:rPr>
          <w:rFonts w:ascii="Times New Roman" w:hAnsi="Times New Roman" w:cs="Times New Roman"/>
        </w:rPr>
        <w:t xml:space="preserve"> using the </w:t>
      </w:r>
      <w:proofErr w:type="gramStart"/>
      <w:r w:rsidR="00122341">
        <w:rPr>
          <w:rFonts w:ascii="Times New Roman" w:hAnsi="Times New Roman" w:cs="Times New Roman"/>
        </w:rPr>
        <w:t>frame</w:t>
      </w:r>
      <w:proofErr w:type="gramEnd"/>
      <w:r w:rsidRPr="003A473F" w:rsidR="007A1655">
        <w:rPr>
          <w:rFonts w:ascii="Times New Roman" w:hAnsi="Times New Roman" w:cs="Times New Roman"/>
        </w:rPr>
        <w:t xml:space="preserve"> dimensions determined by the laser cutter, so the scrap material is included in our calculations for cost, since those scrap pieces are no longer useful for </w:t>
      </w:r>
      <w:r w:rsidRPr="003A473F" w:rsidR="000018AC">
        <w:rPr>
          <w:rFonts w:ascii="Times New Roman" w:hAnsi="Times New Roman" w:cs="Times New Roman"/>
        </w:rPr>
        <w:t xml:space="preserve">manufacturing other parts. The cost per square millimeter was </w:t>
      </w:r>
      <w:r w:rsidRPr="003A473F" w:rsidR="00404780">
        <w:rPr>
          <w:rFonts w:ascii="Times New Roman" w:hAnsi="Times New Roman" w:cs="Times New Roman"/>
        </w:rPr>
        <w:t xml:space="preserve">calculated by dividing the </w:t>
      </w:r>
      <w:r w:rsidRPr="003A473F" w:rsidR="00441240">
        <w:rPr>
          <w:rFonts w:ascii="Times New Roman" w:hAnsi="Times New Roman" w:cs="Times New Roman"/>
        </w:rPr>
        <w:t>total area of the product per pack of material</w:t>
      </w:r>
      <w:r w:rsidRPr="003A473F" w:rsidR="00C67022">
        <w:rPr>
          <w:rFonts w:ascii="Times New Roman" w:hAnsi="Times New Roman" w:cs="Times New Roman"/>
        </w:rPr>
        <w:t xml:space="preserve"> by the total cost of the pack of material, including a 6% sales tax. The materials used for design iteration </w:t>
      </w:r>
      <w:r w:rsidRPr="003A473F" w:rsidR="00122341">
        <w:rPr>
          <w:rFonts w:ascii="Times New Roman" w:hAnsi="Times New Roman" w:cs="Times New Roman"/>
        </w:rPr>
        <w:t>one</w:t>
      </w:r>
      <w:r w:rsidRPr="003A473F" w:rsidR="00C67022">
        <w:rPr>
          <w:rFonts w:ascii="Times New Roman" w:hAnsi="Times New Roman" w:cs="Times New Roman"/>
        </w:rPr>
        <w:t xml:space="preserve"> </w:t>
      </w:r>
      <w:bookmarkStart w:name="_Int_3dV93NKz" w:id="64"/>
      <w:proofErr w:type="gramStart"/>
      <w:r w:rsidRPr="003A473F" w:rsidR="00C67022">
        <w:rPr>
          <w:rFonts w:ascii="Times New Roman" w:hAnsi="Times New Roman" w:cs="Times New Roman"/>
        </w:rPr>
        <w:t>were</w:t>
      </w:r>
      <w:bookmarkEnd w:id="64"/>
      <w:proofErr w:type="gramEnd"/>
      <w:r w:rsidRPr="003A473F" w:rsidR="00C67022">
        <w:rPr>
          <w:rFonts w:ascii="Times New Roman" w:hAnsi="Times New Roman" w:cs="Times New Roman"/>
        </w:rPr>
        <w:t xml:space="preserve"> </w:t>
      </w:r>
      <w:r w:rsidRPr="003A473F" w:rsidR="003A473F">
        <w:rPr>
          <w:rFonts w:ascii="Times New Roman" w:hAnsi="Times New Roman" w:cs="Times New Roman"/>
        </w:rPr>
        <w:t xml:space="preserve">meant to test the size and fit of parts to the truck chassis and will not be used in future iterations. </w:t>
      </w:r>
      <w:r w:rsidR="00014D99">
        <w:rPr>
          <w:rFonts w:ascii="Times New Roman" w:hAnsi="Times New Roman" w:cs="Times New Roman"/>
        </w:rPr>
        <w:t xml:space="preserve">Since </w:t>
      </w:r>
      <w:proofErr w:type="gramStart"/>
      <w:r w:rsidR="00014D99">
        <w:rPr>
          <w:rFonts w:ascii="Times New Roman" w:hAnsi="Times New Roman" w:cs="Times New Roman"/>
        </w:rPr>
        <w:t>all of</w:t>
      </w:r>
      <w:proofErr w:type="gramEnd"/>
      <w:r w:rsidR="00014D99">
        <w:rPr>
          <w:rFonts w:ascii="Times New Roman" w:hAnsi="Times New Roman" w:cs="Times New Roman"/>
        </w:rPr>
        <w:t xml:space="preserve"> the materials</w:t>
      </w:r>
      <w:r w:rsidR="002858AB">
        <w:rPr>
          <w:rFonts w:ascii="Times New Roman" w:hAnsi="Times New Roman" w:cs="Times New Roman"/>
        </w:rPr>
        <w:t xml:space="preserve"> and </w:t>
      </w:r>
      <w:r w:rsidR="00431558">
        <w:rPr>
          <w:rFonts w:ascii="Times New Roman" w:hAnsi="Times New Roman" w:cs="Times New Roman"/>
        </w:rPr>
        <w:t xml:space="preserve">the </w:t>
      </w:r>
      <w:r w:rsidR="0087170D">
        <w:rPr>
          <w:rFonts w:ascii="Times New Roman" w:hAnsi="Times New Roman" w:cs="Times New Roman"/>
        </w:rPr>
        <w:t>RC truck</w:t>
      </w:r>
      <w:r w:rsidR="002858AB">
        <w:rPr>
          <w:rFonts w:ascii="Times New Roman" w:hAnsi="Times New Roman" w:cs="Times New Roman"/>
        </w:rPr>
        <w:t xml:space="preserve"> </w:t>
      </w:r>
      <w:r w:rsidR="00431558">
        <w:rPr>
          <w:rFonts w:ascii="Times New Roman" w:hAnsi="Times New Roman" w:cs="Times New Roman"/>
        </w:rPr>
        <w:t xml:space="preserve">were provided to the team, the total cost for </w:t>
      </w:r>
      <w:r w:rsidR="0087170D">
        <w:rPr>
          <w:rFonts w:ascii="Times New Roman" w:hAnsi="Times New Roman" w:cs="Times New Roman"/>
        </w:rPr>
        <w:t>the first prototype</w:t>
      </w:r>
      <w:r w:rsidR="00431558">
        <w:rPr>
          <w:rFonts w:ascii="Times New Roman" w:hAnsi="Times New Roman" w:cs="Times New Roman"/>
        </w:rPr>
        <w:t xml:space="preserve"> was </w:t>
      </w:r>
      <w:r w:rsidR="0087170D">
        <w:rPr>
          <w:rFonts w:ascii="Times New Roman" w:hAnsi="Times New Roman" w:cs="Times New Roman"/>
        </w:rPr>
        <w:t xml:space="preserve">$0. </w:t>
      </w:r>
    </w:p>
    <w:p w:rsidRPr="004B4CF9" w:rsidR="004B4CF9" w:rsidP="004B4CF9" w:rsidRDefault="004B4CF9" w14:paraId="2084C010" w14:textId="71889561">
      <w:pPr>
        <w:pStyle w:val="Caption"/>
        <w:keepNext/>
        <w:rPr>
          <w:rFonts w:ascii="Times New Roman" w:hAnsi="Times New Roman" w:cs="Times New Roman"/>
        </w:rPr>
      </w:pPr>
      <w:bookmarkStart w:name="_Toc191588556" w:id="65"/>
      <w:r w:rsidRPr="004B4CF9">
        <w:rPr>
          <w:rFonts w:ascii="Times New Roman" w:hAnsi="Times New Roman" w:cs="Times New Roman"/>
        </w:rPr>
        <w:t xml:space="preserve">Table </w:t>
      </w:r>
      <w:r w:rsidRPr="004B4CF9">
        <w:rPr>
          <w:rFonts w:ascii="Times New Roman" w:hAnsi="Times New Roman" w:cs="Times New Roman"/>
        </w:rPr>
        <w:fldChar w:fldCharType="begin"/>
      </w:r>
      <w:r w:rsidRPr="004B4CF9">
        <w:rPr>
          <w:rFonts w:ascii="Times New Roman" w:hAnsi="Times New Roman" w:cs="Times New Roman"/>
        </w:rPr>
        <w:instrText xml:space="preserve"> SEQ Table \* ARABIC </w:instrText>
      </w:r>
      <w:r w:rsidRPr="004B4CF9">
        <w:rPr>
          <w:rFonts w:ascii="Times New Roman" w:hAnsi="Times New Roman" w:cs="Times New Roman"/>
        </w:rPr>
        <w:fldChar w:fldCharType="separate"/>
      </w:r>
      <w:r w:rsidR="00B56B4C">
        <w:rPr>
          <w:rFonts w:ascii="Times New Roman" w:hAnsi="Times New Roman" w:cs="Times New Roman"/>
          <w:noProof/>
        </w:rPr>
        <w:t>12</w:t>
      </w:r>
      <w:r w:rsidRPr="004B4CF9">
        <w:rPr>
          <w:rFonts w:ascii="Times New Roman" w:hAnsi="Times New Roman" w:cs="Times New Roman"/>
        </w:rPr>
        <w:fldChar w:fldCharType="end"/>
      </w:r>
      <w:r w:rsidRPr="004B4CF9">
        <w:rPr>
          <w:rFonts w:ascii="Times New Roman" w:hAnsi="Times New Roman" w:cs="Times New Roman"/>
        </w:rPr>
        <w:t>: Bill of Materials for Design Iteration 1</w:t>
      </w:r>
      <w:bookmarkEnd w:id="65"/>
    </w:p>
    <w:p w:rsidRPr="003A473F" w:rsidR="00214A30" w:rsidP="00115149" w:rsidRDefault="004B4CF9" w14:paraId="5D408102" w14:textId="0977DDC7">
      <w:pPr>
        <w:rPr>
          <w:rFonts w:ascii="Times New Roman" w:hAnsi="Times New Roman" w:cs="Times New Roman"/>
        </w:rPr>
      </w:pPr>
      <w:r>
        <w:rPr>
          <w:rFonts w:ascii="Times New Roman" w:hAnsi="Times New Roman" w:cs="Times New Roman"/>
          <w:noProof/>
        </w:rPr>
        <w:drawing>
          <wp:inline distT="0" distB="0" distL="0" distR="0" wp14:anchorId="5683D8F5" wp14:editId="11F236E4">
            <wp:extent cx="5943600" cy="918210"/>
            <wp:effectExtent l="0" t="0" r="0" b="0"/>
            <wp:docPr id="1874213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32" name="Picture 1" descr="A screenshot of a tabl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rsidR="2D139C44" w:rsidP="75ACE185" w:rsidRDefault="2D139C44" w14:paraId="45DE325A" w14:textId="25CD5E33">
      <w:pPr>
        <w:pStyle w:val="Heading1"/>
        <w:rPr>
          <w:rFonts w:ascii="Times New Roman" w:hAnsi="Times New Roman" w:eastAsia="Times New Roman" w:cs="Times New Roman"/>
          <w:sz w:val="28"/>
          <w:szCs w:val="28"/>
        </w:rPr>
      </w:pPr>
      <w:bookmarkStart w:name="_Toc191588510" w:id="66"/>
      <w:r w:rsidRPr="6749D6BE">
        <w:rPr>
          <w:rFonts w:ascii="Times New Roman" w:hAnsi="Times New Roman" w:eastAsia="Times New Roman" w:cs="Times New Roman"/>
        </w:rPr>
        <w:t>Manufacturing and Assembly Plan</w:t>
      </w:r>
      <w:bookmarkEnd w:id="66"/>
    </w:p>
    <w:p w:rsidR="44B41F31" w:rsidP="44B41F31" w:rsidRDefault="4CCC9F90" w14:paraId="54B544DA" w14:textId="2F7A416A">
      <w:pPr>
        <w:rPr>
          <w:rFonts w:ascii="Times New Roman" w:hAnsi="Times New Roman" w:eastAsia="Times New Roman" w:cs="Times New Roman"/>
        </w:rPr>
      </w:pPr>
      <w:r w:rsidRPr="44B41F31">
        <w:rPr>
          <w:rFonts w:ascii="Times New Roman" w:hAnsi="Times New Roman" w:eastAsia="Times New Roman" w:cs="Times New Roman"/>
        </w:rPr>
        <w:t xml:space="preserve">For each subsystem: polymer body, </w:t>
      </w:r>
      <w:r w:rsidRPr="6749D6BE" w:rsidR="5BFD5501">
        <w:rPr>
          <w:rFonts w:ascii="Times New Roman" w:hAnsi="Times New Roman" w:eastAsia="Times New Roman" w:cs="Times New Roman"/>
        </w:rPr>
        <w:t xml:space="preserve">tires, </w:t>
      </w:r>
      <w:r w:rsidRPr="44B41F31">
        <w:rPr>
          <w:rFonts w:ascii="Times New Roman" w:hAnsi="Times New Roman" w:eastAsia="Times New Roman" w:cs="Times New Roman"/>
        </w:rPr>
        <w:t>Trine “T</w:t>
      </w:r>
      <w:proofErr w:type="gramStart"/>
      <w:r w:rsidRPr="44B41F31" w:rsidR="009F3598">
        <w:rPr>
          <w:rFonts w:ascii="Times New Roman" w:hAnsi="Times New Roman" w:eastAsia="Times New Roman" w:cs="Times New Roman"/>
        </w:rPr>
        <w:t>”</w:t>
      </w:r>
      <w:r w:rsidR="009F3598">
        <w:rPr>
          <w:rFonts w:ascii="Times New Roman" w:hAnsi="Times New Roman" w:eastAsia="Times New Roman" w:cs="Times New Roman"/>
        </w:rPr>
        <w:t>,</w:t>
      </w:r>
      <w:proofErr w:type="gramEnd"/>
      <w:r w:rsidR="009F3598">
        <w:rPr>
          <w:rFonts w:ascii="Times New Roman" w:hAnsi="Times New Roman" w:eastAsia="Times New Roman" w:cs="Times New Roman"/>
        </w:rPr>
        <w:t xml:space="preserve"> </w:t>
      </w:r>
      <w:r w:rsidRPr="44B41F31" w:rsidR="1ECA606B">
        <w:rPr>
          <w:rFonts w:ascii="Times New Roman" w:hAnsi="Times New Roman" w:eastAsia="Times New Roman" w:cs="Times New Roman"/>
        </w:rPr>
        <w:t>bumper, trailer</w:t>
      </w:r>
      <w:r w:rsidRPr="7B94687D" w:rsidR="55AD9D9F">
        <w:rPr>
          <w:rFonts w:ascii="Times New Roman" w:hAnsi="Times New Roman" w:eastAsia="Times New Roman" w:cs="Times New Roman"/>
        </w:rPr>
        <w:t xml:space="preserve">, and </w:t>
      </w:r>
      <w:r w:rsidRPr="45C09A83" w:rsidR="55AD9D9F">
        <w:rPr>
          <w:rFonts w:ascii="Times New Roman" w:hAnsi="Times New Roman" w:eastAsia="Times New Roman" w:cs="Times New Roman"/>
        </w:rPr>
        <w:t>hitch</w:t>
      </w:r>
      <w:r w:rsidR="009F3598">
        <w:rPr>
          <w:rFonts w:ascii="Times New Roman" w:hAnsi="Times New Roman" w:eastAsia="Times New Roman" w:cs="Times New Roman"/>
        </w:rPr>
        <w:t>,</w:t>
      </w:r>
      <w:r w:rsidRPr="45C09A83" w:rsidR="55AD9D9F">
        <w:rPr>
          <w:rFonts w:ascii="Times New Roman" w:hAnsi="Times New Roman" w:eastAsia="Times New Roman" w:cs="Times New Roman"/>
        </w:rPr>
        <w:t xml:space="preserve"> </w:t>
      </w:r>
      <w:r w:rsidRPr="45C09A83" w:rsidR="1ECA606B">
        <w:rPr>
          <w:rFonts w:ascii="Times New Roman" w:hAnsi="Times New Roman" w:eastAsia="Times New Roman" w:cs="Times New Roman"/>
        </w:rPr>
        <w:t>a</w:t>
      </w:r>
      <w:r w:rsidRPr="44B41F31" w:rsidR="1ECA606B">
        <w:rPr>
          <w:rFonts w:ascii="Times New Roman" w:hAnsi="Times New Roman" w:eastAsia="Times New Roman" w:cs="Times New Roman"/>
        </w:rPr>
        <w:t xml:space="preserve"> manufacturing plan was cr</w:t>
      </w:r>
      <w:r w:rsidRPr="44B41F31" w:rsidR="0B1B3700">
        <w:rPr>
          <w:rFonts w:ascii="Times New Roman" w:hAnsi="Times New Roman" w:eastAsia="Times New Roman" w:cs="Times New Roman"/>
        </w:rPr>
        <w:t xml:space="preserve">eated. This </w:t>
      </w:r>
      <w:proofErr w:type="gramStart"/>
      <w:r w:rsidRPr="44B41F31" w:rsidR="0B1B3700">
        <w:rPr>
          <w:rFonts w:ascii="Times New Roman" w:hAnsi="Times New Roman" w:eastAsia="Times New Roman" w:cs="Times New Roman"/>
        </w:rPr>
        <w:t>was done</w:t>
      </w:r>
      <w:proofErr w:type="gramEnd"/>
      <w:r w:rsidRPr="44B41F31" w:rsidR="0B1B3700">
        <w:rPr>
          <w:rFonts w:ascii="Times New Roman" w:hAnsi="Times New Roman" w:eastAsia="Times New Roman" w:cs="Times New Roman"/>
        </w:rPr>
        <w:t xml:space="preserve"> by creating flowchart</w:t>
      </w:r>
      <w:r w:rsidRPr="44B41F31" w:rsidR="63005FF3">
        <w:rPr>
          <w:rFonts w:ascii="Times New Roman" w:hAnsi="Times New Roman" w:eastAsia="Times New Roman" w:cs="Times New Roman"/>
        </w:rPr>
        <w:t>s</w:t>
      </w:r>
      <w:r w:rsidRPr="44B41F31" w:rsidR="0B1B3700">
        <w:rPr>
          <w:rFonts w:ascii="Times New Roman" w:hAnsi="Times New Roman" w:eastAsia="Times New Roman" w:cs="Times New Roman"/>
        </w:rPr>
        <w:t xml:space="preserve"> which organize the tasks necessary in chronological order and serve as a tool to follow the </w:t>
      </w:r>
      <w:r w:rsidRPr="44B41F31" w:rsidR="3F7A58DB">
        <w:rPr>
          <w:rFonts w:ascii="Times New Roman" w:hAnsi="Times New Roman" w:eastAsia="Times New Roman" w:cs="Times New Roman"/>
        </w:rPr>
        <w:t xml:space="preserve">team’s progress. Various shapes </w:t>
      </w:r>
      <w:proofErr w:type="gramStart"/>
      <w:r w:rsidRPr="44B41F31" w:rsidR="3F7A58DB">
        <w:rPr>
          <w:rFonts w:ascii="Times New Roman" w:hAnsi="Times New Roman" w:eastAsia="Times New Roman" w:cs="Times New Roman"/>
        </w:rPr>
        <w:t>were used</w:t>
      </w:r>
      <w:proofErr w:type="gramEnd"/>
      <w:r w:rsidRPr="44B41F31" w:rsidR="3F7A58DB">
        <w:rPr>
          <w:rFonts w:ascii="Times New Roman" w:hAnsi="Times New Roman" w:eastAsia="Times New Roman" w:cs="Times New Roman"/>
        </w:rPr>
        <w:t xml:space="preserve"> throughout the flowchart</w:t>
      </w:r>
      <w:r w:rsidRPr="44B41F31" w:rsidR="32DBE0EB">
        <w:rPr>
          <w:rFonts w:ascii="Times New Roman" w:hAnsi="Times New Roman" w:eastAsia="Times New Roman" w:cs="Times New Roman"/>
        </w:rPr>
        <w:t>s</w:t>
      </w:r>
      <w:r w:rsidR="009F3598">
        <w:rPr>
          <w:rFonts w:ascii="Times New Roman" w:hAnsi="Times New Roman" w:eastAsia="Times New Roman" w:cs="Times New Roman"/>
        </w:rPr>
        <w:t>,</w:t>
      </w:r>
      <w:r w:rsidRPr="44B41F31" w:rsidR="32DBE0EB">
        <w:rPr>
          <w:rFonts w:ascii="Times New Roman" w:hAnsi="Times New Roman" w:eastAsia="Times New Roman" w:cs="Times New Roman"/>
        </w:rPr>
        <w:t xml:space="preserve"> which represent </w:t>
      </w:r>
      <w:r w:rsidRPr="44B41F31" w:rsidR="009F3598">
        <w:rPr>
          <w:rFonts w:ascii="Times New Roman" w:hAnsi="Times New Roman" w:eastAsia="Times New Roman" w:cs="Times New Roman"/>
        </w:rPr>
        <w:t xml:space="preserve">distinct </w:t>
      </w:r>
      <w:r w:rsidRPr="44B41F31" w:rsidR="32DBE0EB">
        <w:rPr>
          <w:rFonts w:ascii="Times New Roman" w:hAnsi="Times New Roman" w:eastAsia="Times New Roman" w:cs="Times New Roman"/>
        </w:rPr>
        <w:t xml:space="preserve">steps in the manufacturing process. The shape’s function and description </w:t>
      </w:r>
      <w:proofErr w:type="gramStart"/>
      <w:r w:rsidR="000C4E67">
        <w:rPr>
          <w:rFonts w:ascii="Times New Roman" w:hAnsi="Times New Roman" w:eastAsia="Times New Roman" w:cs="Times New Roman"/>
        </w:rPr>
        <w:t>are found</w:t>
      </w:r>
      <w:proofErr w:type="gramEnd"/>
      <w:r w:rsidRPr="44B41F31" w:rsidR="16106457">
        <w:rPr>
          <w:rFonts w:ascii="Times New Roman" w:hAnsi="Times New Roman" w:eastAsia="Times New Roman" w:cs="Times New Roman"/>
        </w:rPr>
        <w:t xml:space="preserve"> below in Table 1</w:t>
      </w:r>
      <w:r w:rsidR="009F3598">
        <w:rPr>
          <w:rFonts w:ascii="Times New Roman" w:hAnsi="Times New Roman" w:eastAsia="Times New Roman" w:cs="Times New Roman"/>
        </w:rPr>
        <w:t>3</w:t>
      </w:r>
      <w:r w:rsidRPr="44B41F31" w:rsidR="16106457">
        <w:rPr>
          <w:rFonts w:ascii="Times New Roman" w:hAnsi="Times New Roman" w:eastAsia="Times New Roman" w:cs="Times New Roman"/>
        </w:rPr>
        <w:t>.</w:t>
      </w:r>
    </w:p>
    <w:p w:rsidRPr="00B56B4C" w:rsidR="00B56B4C" w:rsidP="00B56B4C" w:rsidRDefault="00B56B4C" w14:paraId="34CB3375" w14:textId="4C1FAFC5">
      <w:pPr>
        <w:pStyle w:val="Caption"/>
        <w:keepNext/>
        <w:rPr>
          <w:rFonts w:ascii="Times New Roman" w:hAnsi="Times New Roman" w:cs="Times New Roman"/>
        </w:rPr>
      </w:pPr>
      <w:bookmarkStart w:name="_Toc191588557" w:id="67"/>
      <w:r w:rsidRPr="00B56B4C">
        <w:rPr>
          <w:rFonts w:ascii="Times New Roman" w:hAnsi="Times New Roman" w:cs="Times New Roman"/>
        </w:rPr>
        <w:t xml:space="preserve">Table </w:t>
      </w:r>
      <w:r w:rsidRPr="00B56B4C">
        <w:rPr>
          <w:rFonts w:ascii="Times New Roman" w:hAnsi="Times New Roman" w:cs="Times New Roman"/>
        </w:rPr>
        <w:fldChar w:fldCharType="begin"/>
      </w:r>
      <w:r w:rsidRPr="00B56B4C">
        <w:rPr>
          <w:rFonts w:ascii="Times New Roman" w:hAnsi="Times New Roman" w:cs="Times New Roman"/>
        </w:rPr>
        <w:instrText xml:space="preserve"> SEQ Table \* ARABIC </w:instrText>
      </w:r>
      <w:r w:rsidRPr="00B56B4C">
        <w:rPr>
          <w:rFonts w:ascii="Times New Roman" w:hAnsi="Times New Roman" w:cs="Times New Roman"/>
        </w:rPr>
        <w:fldChar w:fldCharType="separate"/>
      </w:r>
      <w:r w:rsidRPr="00B56B4C">
        <w:rPr>
          <w:rFonts w:ascii="Times New Roman" w:hAnsi="Times New Roman" w:cs="Times New Roman"/>
          <w:noProof/>
        </w:rPr>
        <w:t>13</w:t>
      </w:r>
      <w:r w:rsidRPr="00B56B4C">
        <w:rPr>
          <w:rFonts w:ascii="Times New Roman" w:hAnsi="Times New Roman" w:cs="Times New Roman"/>
        </w:rPr>
        <w:fldChar w:fldCharType="end"/>
      </w:r>
      <w:r w:rsidRPr="00B56B4C">
        <w:rPr>
          <w:rFonts w:ascii="Times New Roman" w:hAnsi="Times New Roman" w:cs="Times New Roman"/>
        </w:rPr>
        <w:t>: Legend for Manufacturing Flowcharts</w:t>
      </w:r>
      <w:bookmarkEnd w:id="67"/>
    </w:p>
    <w:p w:rsidR="75ACE185" w:rsidP="75ACE185" w:rsidRDefault="7EDE7CDD" w14:paraId="26E4320C" w14:textId="37C88B47">
      <w:r>
        <w:rPr>
          <w:noProof/>
        </w:rPr>
        <w:drawing>
          <wp:inline distT="0" distB="0" distL="0" distR="0" wp14:anchorId="5845B156" wp14:editId="16039305">
            <wp:extent cx="5943600" cy="1162050"/>
            <wp:effectExtent l="9525" t="9525" r="9525" b="9525"/>
            <wp:docPr id="992205077" name="Picture 9922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162050"/>
                    </a:xfrm>
                    <a:prstGeom prst="rect">
                      <a:avLst/>
                    </a:prstGeom>
                    <a:ln w="9525">
                      <a:solidFill>
                        <a:schemeClr val="tx1"/>
                      </a:solidFill>
                      <a:prstDash val="solid"/>
                    </a:ln>
                  </pic:spPr>
                </pic:pic>
              </a:graphicData>
            </a:graphic>
          </wp:inline>
        </w:drawing>
      </w:r>
    </w:p>
    <w:p w:rsidR="2D139C44" w:rsidP="6749D6BE" w:rsidRDefault="2D139C44" w14:paraId="6F3C2DAF" w14:textId="3DEC1616">
      <w:pPr>
        <w:pStyle w:val="Heading2"/>
        <w:rPr>
          <w:rFonts w:ascii="Times New Roman" w:hAnsi="Times New Roman" w:eastAsia="Times New Roman" w:cs="Times New Roman"/>
          <w:sz w:val="28"/>
          <w:szCs w:val="28"/>
        </w:rPr>
      </w:pPr>
      <w:bookmarkStart w:name="_Toc191588511" w:id="68"/>
      <w:r w:rsidRPr="6749D6BE">
        <w:rPr>
          <w:rFonts w:ascii="Times New Roman" w:hAnsi="Times New Roman" w:eastAsia="Times New Roman" w:cs="Times New Roman"/>
        </w:rPr>
        <w:lastRenderedPageBreak/>
        <w:t>Polymer Body</w:t>
      </w:r>
      <w:bookmarkEnd w:id="68"/>
    </w:p>
    <w:p w:rsidRPr="00ED6528" w:rsidR="3A2C369E" w:rsidP="178959C4" w:rsidRDefault="3A2C369E" w14:paraId="56386508" w14:textId="6D886AC3">
      <w:pPr>
        <w:rPr>
          <w:rFonts w:ascii="Times New Roman" w:hAnsi="Times New Roman" w:cs="Times New Roman"/>
        </w:rPr>
      </w:pPr>
      <w:r w:rsidRPr="7D71AB9F" w:rsidR="3A2C369E">
        <w:rPr>
          <w:rFonts w:ascii="Times New Roman" w:hAnsi="Times New Roman" w:cs="Times New Roman"/>
        </w:rPr>
        <w:t xml:space="preserve">The manufacturing plan for the polymer body </w:t>
      </w:r>
      <w:r w:rsidRPr="7D71AB9F" w:rsidR="3A2C369E">
        <w:rPr>
          <w:rFonts w:ascii="Times New Roman" w:hAnsi="Times New Roman" w:cs="Times New Roman"/>
        </w:rPr>
        <w:t>is displayed</w:t>
      </w:r>
      <w:r w:rsidRPr="7D71AB9F" w:rsidR="3A2C369E">
        <w:rPr>
          <w:rFonts w:ascii="Times New Roman" w:hAnsi="Times New Roman" w:cs="Times New Roman"/>
        </w:rPr>
        <w:t xml:space="preserve"> in </w:t>
      </w:r>
      <w:r w:rsidRPr="7D71AB9F" w:rsidR="00177584">
        <w:rPr>
          <w:rFonts w:ascii="Times New Roman" w:hAnsi="Times New Roman" w:cs="Times New Roman"/>
        </w:rPr>
        <w:t>Figure</w:t>
      </w:r>
      <w:r w:rsidRPr="7D71AB9F" w:rsidR="3A2C369E">
        <w:rPr>
          <w:rFonts w:ascii="Times New Roman" w:hAnsi="Times New Roman" w:cs="Times New Roman"/>
        </w:rPr>
        <w:t xml:space="preserve"> </w:t>
      </w:r>
      <w:r w:rsidRPr="7D71AB9F" w:rsidR="008D395B">
        <w:rPr>
          <w:rFonts w:ascii="Times New Roman" w:hAnsi="Times New Roman" w:cs="Times New Roman"/>
        </w:rPr>
        <w:t>21</w:t>
      </w:r>
      <w:r w:rsidRPr="7D71AB9F" w:rsidR="3A2C369E">
        <w:rPr>
          <w:rFonts w:ascii="Times New Roman" w:hAnsi="Times New Roman" w:cs="Times New Roman"/>
        </w:rPr>
        <w:t xml:space="preserve">. </w:t>
      </w:r>
      <w:r w:rsidRPr="7D71AB9F" w:rsidR="75FB3DAC">
        <w:rPr>
          <w:rFonts w:ascii="Times New Roman" w:hAnsi="Times New Roman" w:cs="Times New Roman"/>
        </w:rPr>
        <w:t>Due to</w:t>
      </w:r>
      <w:r w:rsidRPr="7D71AB9F" w:rsidR="0619C384">
        <w:rPr>
          <w:rFonts w:ascii="Times New Roman" w:hAnsi="Times New Roman" w:cs="Times New Roman"/>
        </w:rPr>
        <w:t xml:space="preserve"> the limitations of the first design iteration, the team </w:t>
      </w:r>
      <w:r w:rsidRPr="7D71AB9F" w:rsidR="1EE5A91A">
        <w:rPr>
          <w:rFonts w:ascii="Times New Roman" w:hAnsi="Times New Roman" w:cs="Times New Roman"/>
        </w:rPr>
        <w:t>simplified</w:t>
      </w:r>
      <w:r w:rsidRPr="7D71AB9F" w:rsidR="0619C384">
        <w:rPr>
          <w:rFonts w:ascii="Times New Roman" w:hAnsi="Times New Roman" w:cs="Times New Roman"/>
        </w:rPr>
        <w:t xml:space="preserve"> the CAD for the polymer body into several 2D </w:t>
      </w:r>
      <w:r w:rsidRPr="7D71AB9F" w:rsidR="551DE66F">
        <w:rPr>
          <w:rFonts w:ascii="Times New Roman" w:hAnsi="Times New Roman" w:cs="Times New Roman"/>
        </w:rPr>
        <w:t>geometries</w:t>
      </w:r>
      <w:r w:rsidRPr="7D71AB9F" w:rsidR="0619C384">
        <w:rPr>
          <w:rFonts w:ascii="Times New Roman" w:hAnsi="Times New Roman" w:cs="Times New Roman"/>
        </w:rPr>
        <w:t>.</w:t>
      </w:r>
      <w:r w:rsidRPr="7D71AB9F" w:rsidR="0619C384">
        <w:rPr>
          <w:rFonts w:ascii="Times New Roman" w:hAnsi="Times New Roman" w:cs="Times New Roman"/>
        </w:rPr>
        <w:t xml:space="preserve"> T</w:t>
      </w:r>
      <w:r w:rsidRPr="7D71AB9F" w:rsidR="63BF3F1A">
        <w:rPr>
          <w:rFonts w:ascii="Times New Roman" w:hAnsi="Times New Roman" w:cs="Times New Roman"/>
        </w:rPr>
        <w:t>he team created a side profile for the body</w:t>
      </w:r>
      <w:r w:rsidRPr="7D71AB9F" w:rsidR="00177584">
        <w:rPr>
          <w:rFonts w:ascii="Times New Roman" w:hAnsi="Times New Roman" w:cs="Times New Roman"/>
        </w:rPr>
        <w:t>,</w:t>
      </w:r>
      <w:r w:rsidRPr="7D71AB9F" w:rsidR="63BF3F1A">
        <w:rPr>
          <w:rFonts w:ascii="Times New Roman" w:hAnsi="Times New Roman" w:cs="Times New Roman"/>
        </w:rPr>
        <w:t xml:space="preserve"> which was laser</w:t>
      </w:r>
      <w:r w:rsidRPr="7D71AB9F" w:rsidR="022342FF">
        <w:rPr>
          <w:rFonts w:ascii="Times New Roman" w:hAnsi="Times New Roman" w:cs="Times New Roman"/>
        </w:rPr>
        <w:t>-</w:t>
      </w:r>
      <w:r w:rsidRPr="7D71AB9F" w:rsidR="63BF3F1A">
        <w:rPr>
          <w:rFonts w:ascii="Times New Roman" w:hAnsi="Times New Roman" w:cs="Times New Roman"/>
        </w:rPr>
        <w:t xml:space="preserve">cut twice </w:t>
      </w:r>
      <w:r w:rsidRPr="7D71AB9F" w:rsidR="63BF3F1A">
        <w:rPr>
          <w:rFonts w:ascii="Times New Roman" w:hAnsi="Times New Roman" w:cs="Times New Roman"/>
        </w:rPr>
        <w:t>a</w:t>
      </w:r>
      <w:r w:rsidRPr="7D71AB9F" w:rsidR="03D0760D">
        <w:rPr>
          <w:rFonts w:ascii="Times New Roman" w:hAnsi="Times New Roman" w:cs="Times New Roman"/>
        </w:rPr>
        <w:t xml:space="preserve">long with </w:t>
      </w:r>
      <w:r w:rsidRPr="7D71AB9F" w:rsidR="63BF3F1A">
        <w:rPr>
          <w:rFonts w:ascii="Times New Roman" w:hAnsi="Times New Roman" w:cs="Times New Roman"/>
        </w:rPr>
        <w:t xml:space="preserve">six rectangles of specific dimensions </w:t>
      </w:r>
      <w:r w:rsidRPr="7D71AB9F" w:rsidR="0C86A55E">
        <w:rPr>
          <w:rFonts w:ascii="Times New Roman" w:hAnsi="Times New Roman" w:cs="Times New Roman"/>
        </w:rPr>
        <w:t>to</w:t>
      </w:r>
      <w:r w:rsidRPr="7D71AB9F" w:rsidR="63BF3F1A">
        <w:rPr>
          <w:rFonts w:ascii="Times New Roman" w:hAnsi="Times New Roman" w:cs="Times New Roman"/>
        </w:rPr>
        <w:t xml:space="preserve"> </w:t>
      </w:r>
      <w:r w:rsidRPr="7D71AB9F" w:rsidR="02F92859">
        <w:rPr>
          <w:rFonts w:ascii="Times New Roman" w:hAnsi="Times New Roman" w:cs="Times New Roman"/>
        </w:rPr>
        <w:t>form</w:t>
      </w:r>
      <w:r w:rsidRPr="7D71AB9F" w:rsidR="63BF3F1A">
        <w:rPr>
          <w:rFonts w:ascii="Times New Roman" w:hAnsi="Times New Roman" w:cs="Times New Roman"/>
        </w:rPr>
        <w:t xml:space="preserve"> the top of the body and connect the two </w:t>
      </w:r>
      <w:r w:rsidRPr="7D71AB9F" w:rsidR="44FAE6EE">
        <w:rPr>
          <w:rFonts w:ascii="Times New Roman" w:hAnsi="Times New Roman" w:cs="Times New Roman"/>
        </w:rPr>
        <w:t>side profiles.</w:t>
      </w:r>
      <w:r w:rsidRPr="7D71AB9F" w:rsidR="7FDEF366">
        <w:rPr>
          <w:rFonts w:ascii="Times New Roman" w:hAnsi="Times New Roman" w:cs="Times New Roman"/>
        </w:rPr>
        <w:t xml:space="preserve"> </w:t>
      </w:r>
      <w:r w:rsidRPr="7D71AB9F" w:rsidR="00E12CC7">
        <w:rPr>
          <w:rFonts w:ascii="Times New Roman" w:hAnsi="Times New Roman" w:cs="Times New Roman"/>
        </w:rPr>
        <w:t>T</w:t>
      </w:r>
      <w:r w:rsidRPr="7D71AB9F" w:rsidR="5DFD30B2">
        <w:rPr>
          <w:rFonts w:ascii="Times New Roman" w:hAnsi="Times New Roman" w:cs="Times New Roman"/>
        </w:rPr>
        <w:t xml:space="preserve">he team cut two identical trapezoids and </w:t>
      </w:r>
      <w:r w:rsidRPr="7D71AB9F" w:rsidR="00E12CC7">
        <w:rPr>
          <w:rFonts w:ascii="Times New Roman" w:hAnsi="Times New Roman" w:cs="Times New Roman"/>
        </w:rPr>
        <w:t xml:space="preserve">a rectangle, which were </w:t>
      </w:r>
      <w:r w:rsidRPr="7D71AB9F" w:rsidR="758400C9">
        <w:rPr>
          <w:rFonts w:ascii="Times New Roman" w:hAnsi="Times New Roman" w:cs="Times New Roman"/>
        </w:rPr>
        <w:t>assembled</w:t>
      </w:r>
      <w:r w:rsidRPr="7D71AB9F" w:rsidR="00E12CC7">
        <w:rPr>
          <w:rFonts w:ascii="Times New Roman" w:hAnsi="Times New Roman" w:cs="Times New Roman"/>
        </w:rPr>
        <w:t xml:space="preserve"> to replicate a spoiler</w:t>
      </w:r>
      <w:r w:rsidRPr="7D71AB9F" w:rsidR="16F221E4">
        <w:rPr>
          <w:rFonts w:ascii="Times New Roman" w:hAnsi="Times New Roman" w:cs="Times New Roman"/>
        </w:rPr>
        <w:t xml:space="preserve">. </w:t>
      </w:r>
      <w:r w:rsidRPr="7D71AB9F" w:rsidR="16F221E4">
        <w:rPr>
          <w:rFonts w:ascii="Times New Roman" w:hAnsi="Times New Roman" w:cs="Times New Roman"/>
        </w:rPr>
        <w:t>All of</w:t>
      </w:r>
      <w:r w:rsidRPr="7D71AB9F" w:rsidR="16F221E4">
        <w:rPr>
          <w:rFonts w:ascii="Times New Roman" w:hAnsi="Times New Roman" w:cs="Times New Roman"/>
        </w:rPr>
        <w:t xml:space="preserve"> t</w:t>
      </w:r>
      <w:r w:rsidRPr="7D71AB9F" w:rsidR="7FDEF366">
        <w:rPr>
          <w:rFonts w:ascii="Times New Roman" w:hAnsi="Times New Roman" w:cs="Times New Roman"/>
        </w:rPr>
        <w:t>hese</w:t>
      </w:r>
      <w:r w:rsidRPr="7D71AB9F" w:rsidR="7FDEF366">
        <w:rPr>
          <w:rFonts w:ascii="Times New Roman" w:hAnsi="Times New Roman" w:cs="Times New Roman"/>
        </w:rPr>
        <w:t xml:space="preserve"> pieces were glued together and placed on the RC truck to verify the correct dimensions.</w:t>
      </w:r>
      <w:r w:rsidRPr="7D71AB9F" w:rsidR="7FDEF366">
        <w:rPr>
          <w:rFonts w:ascii="Times New Roman" w:hAnsi="Times New Roman" w:cs="Times New Roman"/>
        </w:rPr>
        <w:t xml:space="preserve"> After analyzing the </w:t>
      </w:r>
      <w:r w:rsidRPr="7D71AB9F" w:rsidR="00E12CC7">
        <w:rPr>
          <w:rFonts w:ascii="Times New Roman" w:hAnsi="Times New Roman" w:cs="Times New Roman"/>
        </w:rPr>
        <w:t>complete</w:t>
      </w:r>
      <w:r w:rsidRPr="7D71AB9F" w:rsidR="7FDEF366">
        <w:rPr>
          <w:rFonts w:ascii="Times New Roman" w:hAnsi="Times New Roman" w:cs="Times New Roman"/>
        </w:rPr>
        <w:t xml:space="preserve"> </w:t>
      </w:r>
      <w:r w:rsidRPr="7D71AB9F" w:rsidR="00E011A4">
        <w:rPr>
          <w:rFonts w:ascii="Times New Roman" w:hAnsi="Times New Roman" w:cs="Times New Roman"/>
        </w:rPr>
        <w:t xml:space="preserve">cardboard </w:t>
      </w:r>
      <w:r w:rsidRPr="7D71AB9F" w:rsidR="7FDEF366">
        <w:rPr>
          <w:rFonts w:ascii="Times New Roman" w:hAnsi="Times New Roman" w:cs="Times New Roman"/>
        </w:rPr>
        <w:t xml:space="preserve">body, </w:t>
      </w:r>
      <w:r w:rsidRPr="7D71AB9F" w:rsidR="1F869A03">
        <w:rPr>
          <w:rFonts w:ascii="Times New Roman" w:hAnsi="Times New Roman" w:cs="Times New Roman"/>
        </w:rPr>
        <w:t xml:space="preserve">the team concluded that </w:t>
      </w:r>
      <w:r w:rsidRPr="7D71AB9F" w:rsidR="00E011A4">
        <w:rPr>
          <w:rFonts w:ascii="Times New Roman" w:hAnsi="Times New Roman" w:cs="Times New Roman"/>
        </w:rPr>
        <w:t xml:space="preserve">the next design iteration would need to </w:t>
      </w:r>
      <w:r w:rsidRPr="7D71AB9F" w:rsidR="009126C0">
        <w:rPr>
          <w:rFonts w:ascii="Times New Roman" w:hAnsi="Times New Roman" w:cs="Times New Roman"/>
        </w:rPr>
        <w:t xml:space="preserve">be </w:t>
      </w:r>
      <w:r w:rsidRPr="7D71AB9F" w:rsidR="00E011A4">
        <w:rPr>
          <w:rFonts w:ascii="Times New Roman" w:hAnsi="Times New Roman" w:cs="Times New Roman"/>
        </w:rPr>
        <w:t xml:space="preserve">thinner and slightly shorter, with the </w:t>
      </w:r>
      <w:r w:rsidRPr="7D71AB9F" w:rsidR="009126C0">
        <w:rPr>
          <w:rFonts w:ascii="Times New Roman" w:hAnsi="Times New Roman" w:cs="Times New Roman"/>
        </w:rPr>
        <w:t>wheel wells being smaller</w:t>
      </w:r>
      <w:r w:rsidRPr="7D71AB9F" w:rsidR="00FB0DBC">
        <w:rPr>
          <w:rFonts w:ascii="Times New Roman" w:hAnsi="Times New Roman" w:cs="Times New Roman"/>
        </w:rPr>
        <w:t xml:space="preserve">. These issues will </w:t>
      </w:r>
      <w:r w:rsidRPr="7D71AB9F" w:rsidR="00FB0DBC">
        <w:rPr>
          <w:rFonts w:ascii="Times New Roman" w:hAnsi="Times New Roman" w:cs="Times New Roman"/>
        </w:rPr>
        <w:t>be addressed</w:t>
      </w:r>
      <w:r w:rsidRPr="7D71AB9F" w:rsidR="00FB0DBC">
        <w:rPr>
          <w:rFonts w:ascii="Times New Roman" w:hAnsi="Times New Roman" w:cs="Times New Roman"/>
        </w:rPr>
        <w:t xml:space="preserve"> in design iteration two.</w:t>
      </w:r>
    </w:p>
    <w:p w:rsidR="006B15EA" w:rsidP="006B15EA" w:rsidRDefault="5DC056BC" w14:paraId="4A8FF367" w14:textId="77777777">
      <w:pPr>
        <w:keepNext/>
      </w:pPr>
      <w:r>
        <w:rPr>
          <w:noProof/>
        </w:rPr>
        <w:drawing>
          <wp:inline distT="0" distB="0" distL="0" distR="0" wp14:anchorId="388EEED4" wp14:editId="20D9971A">
            <wp:extent cx="5943600" cy="4600575"/>
            <wp:effectExtent l="9525" t="9525" r="9525" b="9525"/>
            <wp:docPr id="385588411" name="Picture 38558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600575"/>
                    </a:xfrm>
                    <a:prstGeom prst="rect">
                      <a:avLst/>
                    </a:prstGeom>
                    <a:ln w="9525">
                      <a:solidFill>
                        <a:schemeClr val="tx1">
                          <a:lumMod val="95000"/>
                          <a:lumOff val="5000"/>
                        </a:schemeClr>
                      </a:solidFill>
                      <a:prstDash val="solid"/>
                    </a:ln>
                  </pic:spPr>
                </pic:pic>
              </a:graphicData>
            </a:graphic>
          </wp:inline>
        </w:drawing>
      </w:r>
    </w:p>
    <w:p w:rsidRPr="006B15EA" w:rsidR="5DC056BC" w:rsidP="006B15EA" w:rsidRDefault="006B15EA" w14:paraId="30488B90" w14:textId="2F787E29">
      <w:pPr>
        <w:pStyle w:val="Caption"/>
        <w:jc w:val="center"/>
        <w:rPr>
          <w:rFonts w:ascii="Times New Roman" w:hAnsi="Times New Roman" w:cs="Times New Roman"/>
        </w:rPr>
      </w:pPr>
      <w:bookmarkStart w:name="_Toc191588539" w:id="69"/>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21</w:t>
      </w:r>
      <w:r w:rsidRPr="006B15EA">
        <w:rPr>
          <w:rFonts w:ascii="Times New Roman" w:hAnsi="Times New Roman" w:cs="Times New Roman"/>
        </w:rPr>
        <w:fldChar w:fldCharType="end"/>
      </w:r>
      <w:r w:rsidRPr="006B15EA">
        <w:rPr>
          <w:rFonts w:ascii="Times New Roman" w:hAnsi="Times New Roman" w:cs="Times New Roman"/>
        </w:rPr>
        <w:t>: Manufacturing Flow Chart for Body</w:t>
      </w:r>
      <w:bookmarkEnd w:id="69"/>
    </w:p>
    <w:p w:rsidR="75ACE185" w:rsidP="6749D6BE" w:rsidRDefault="331A2BA4" w14:paraId="0F44B2FD" w14:textId="57605EF4">
      <w:pPr>
        <w:pStyle w:val="Heading2"/>
        <w:rPr>
          <w:rFonts w:ascii="Times New Roman" w:hAnsi="Times New Roman" w:eastAsia="Times New Roman" w:cs="Times New Roman"/>
        </w:rPr>
      </w:pPr>
      <w:bookmarkStart w:name="_Toc191588512" w:id="70"/>
      <w:r w:rsidRPr="6749D6BE">
        <w:rPr>
          <w:rFonts w:ascii="Times New Roman" w:hAnsi="Times New Roman" w:eastAsia="Times New Roman" w:cs="Times New Roman"/>
        </w:rPr>
        <w:t>Tire</w:t>
      </w:r>
      <w:r w:rsidRPr="6749D6BE">
        <w:rPr>
          <w:rFonts w:ascii="Times New Roman" w:hAnsi="Times New Roman" w:eastAsia="Times New Roman" w:cs="Times New Roman"/>
        </w:rPr>
        <w:t>s</w:t>
      </w:r>
      <w:bookmarkEnd w:id="70"/>
    </w:p>
    <w:p w:rsidR="00321473" w:rsidRDefault="1F1D20A8" w14:paraId="0E239218" w14:textId="10E4AB06">
      <w:pPr>
        <w:rPr>
          <w:rFonts w:ascii="Times New Roman" w:hAnsi="Times New Roman" w:cs="Times New Roman"/>
        </w:rPr>
      </w:pPr>
      <w:r w:rsidRPr="00ED6528">
        <w:rPr>
          <w:rFonts w:ascii="Times New Roman" w:hAnsi="Times New Roman" w:cs="Times New Roman"/>
        </w:rPr>
        <w:t xml:space="preserve">The manufacturing plan for the tires </w:t>
      </w:r>
      <w:proofErr w:type="gramStart"/>
      <w:r w:rsidRPr="00ED6528">
        <w:rPr>
          <w:rFonts w:ascii="Times New Roman" w:hAnsi="Times New Roman" w:cs="Times New Roman"/>
        </w:rPr>
        <w:t xml:space="preserve">is </w:t>
      </w:r>
      <w:r w:rsidR="00DE6AF6">
        <w:rPr>
          <w:rFonts w:ascii="Times New Roman" w:hAnsi="Times New Roman" w:cs="Times New Roman"/>
        </w:rPr>
        <w:t>shown</w:t>
      </w:r>
      <w:proofErr w:type="gramEnd"/>
      <w:r w:rsidRPr="00ED6528">
        <w:rPr>
          <w:rFonts w:ascii="Times New Roman" w:hAnsi="Times New Roman" w:cs="Times New Roman"/>
        </w:rPr>
        <w:t xml:space="preserve"> in </w:t>
      </w:r>
      <w:r w:rsidR="00FB0DBC">
        <w:rPr>
          <w:rFonts w:ascii="Times New Roman" w:hAnsi="Times New Roman" w:cs="Times New Roman"/>
        </w:rPr>
        <w:t>Figure</w:t>
      </w:r>
      <w:r w:rsidRPr="00ED6528">
        <w:rPr>
          <w:rFonts w:ascii="Times New Roman" w:hAnsi="Times New Roman" w:cs="Times New Roman"/>
        </w:rPr>
        <w:t xml:space="preserve"> </w:t>
      </w:r>
      <w:r w:rsidR="008D395B">
        <w:rPr>
          <w:rFonts w:ascii="Times New Roman" w:hAnsi="Times New Roman" w:cs="Times New Roman"/>
        </w:rPr>
        <w:t>22</w:t>
      </w:r>
      <w:r w:rsidRPr="00ED6528">
        <w:rPr>
          <w:rFonts w:ascii="Times New Roman" w:hAnsi="Times New Roman" w:cs="Times New Roman"/>
        </w:rPr>
        <w:t xml:space="preserve">. </w:t>
      </w:r>
      <w:r w:rsidRPr="1837104E" w:rsidR="49438E57">
        <w:rPr>
          <w:rFonts w:ascii="Times New Roman" w:hAnsi="Times New Roman" w:cs="Times New Roman"/>
        </w:rPr>
        <w:t xml:space="preserve">To </w:t>
      </w:r>
      <w:proofErr w:type="gramStart"/>
      <w:r w:rsidR="00FB0DBC">
        <w:rPr>
          <w:rFonts w:ascii="Times New Roman" w:hAnsi="Times New Roman" w:cs="Times New Roman"/>
        </w:rPr>
        <w:t>test</w:t>
      </w:r>
      <w:proofErr w:type="gramEnd"/>
      <w:r w:rsidR="00FB0DBC">
        <w:rPr>
          <w:rFonts w:ascii="Times New Roman" w:hAnsi="Times New Roman" w:cs="Times New Roman"/>
        </w:rPr>
        <w:t xml:space="preserve"> the </w:t>
      </w:r>
      <w:r w:rsidR="00051574">
        <w:rPr>
          <w:rFonts w:ascii="Times New Roman" w:hAnsi="Times New Roman" w:cs="Times New Roman"/>
        </w:rPr>
        <w:t>fitment of</w:t>
      </w:r>
      <w:r w:rsidR="00FB0DBC">
        <w:rPr>
          <w:rFonts w:ascii="Times New Roman" w:hAnsi="Times New Roman" w:cs="Times New Roman"/>
        </w:rPr>
        <w:t xml:space="preserve"> the tire </w:t>
      </w:r>
      <w:r w:rsidR="00051574">
        <w:rPr>
          <w:rFonts w:ascii="Times New Roman" w:hAnsi="Times New Roman" w:cs="Times New Roman"/>
        </w:rPr>
        <w:t>to</w:t>
      </w:r>
      <w:r w:rsidR="00FB0DBC">
        <w:rPr>
          <w:rFonts w:ascii="Times New Roman" w:hAnsi="Times New Roman" w:cs="Times New Roman"/>
        </w:rPr>
        <w:t xml:space="preserve"> the </w:t>
      </w:r>
      <w:r w:rsidR="009F2BFF">
        <w:rPr>
          <w:rFonts w:ascii="Times New Roman" w:hAnsi="Times New Roman" w:cs="Times New Roman"/>
        </w:rPr>
        <w:t>axle</w:t>
      </w:r>
      <w:r w:rsidRPr="1837104E" w:rsidR="49438E57">
        <w:rPr>
          <w:rFonts w:ascii="Times New Roman" w:hAnsi="Times New Roman" w:cs="Times New Roman"/>
        </w:rPr>
        <w:t>, the team produced a single tire part.</w:t>
      </w:r>
      <w:r w:rsidRPr="1837104E" w:rsidR="79A5BFF6">
        <w:rPr>
          <w:rFonts w:ascii="Times New Roman" w:hAnsi="Times New Roman" w:cs="Times New Roman"/>
        </w:rPr>
        <w:t xml:space="preserve"> Th</w:t>
      </w:r>
      <w:r w:rsidRPr="1837104E" w:rsidR="15323052">
        <w:rPr>
          <w:rFonts w:ascii="Times New Roman" w:hAnsi="Times New Roman" w:cs="Times New Roman"/>
        </w:rPr>
        <w:t xml:space="preserve">is </w:t>
      </w:r>
      <w:proofErr w:type="gramStart"/>
      <w:r w:rsidRPr="1837104E" w:rsidR="15323052">
        <w:rPr>
          <w:rFonts w:ascii="Times New Roman" w:hAnsi="Times New Roman" w:cs="Times New Roman"/>
        </w:rPr>
        <w:t>was done</w:t>
      </w:r>
      <w:proofErr w:type="gramEnd"/>
      <w:r w:rsidRPr="00ED6528" w:rsidR="79A5BFF6">
        <w:rPr>
          <w:rFonts w:ascii="Times New Roman" w:hAnsi="Times New Roman" w:cs="Times New Roman"/>
        </w:rPr>
        <w:t xml:space="preserve"> by making a simple tire-shaped CAD drawing and laser cutting it out of </w:t>
      </w:r>
      <w:r w:rsidR="00FB0DBC">
        <w:rPr>
          <w:rFonts w:ascii="Times New Roman" w:hAnsi="Times New Roman" w:cs="Times New Roman"/>
        </w:rPr>
        <w:t>basswood</w:t>
      </w:r>
      <w:r w:rsidRPr="00ED6528" w:rsidR="73E9810D">
        <w:rPr>
          <w:rFonts w:ascii="Times New Roman" w:hAnsi="Times New Roman" w:cs="Times New Roman"/>
        </w:rPr>
        <w:t xml:space="preserve">. This part </w:t>
      </w:r>
      <w:proofErr w:type="gramStart"/>
      <w:r w:rsidR="00051574">
        <w:rPr>
          <w:rFonts w:ascii="Times New Roman" w:hAnsi="Times New Roman" w:cs="Times New Roman"/>
        </w:rPr>
        <w:t>was placed</w:t>
      </w:r>
      <w:proofErr w:type="gramEnd"/>
      <w:r w:rsidR="00051574">
        <w:rPr>
          <w:rFonts w:ascii="Times New Roman" w:hAnsi="Times New Roman" w:cs="Times New Roman"/>
        </w:rPr>
        <w:t xml:space="preserve"> on the axle of</w:t>
      </w:r>
      <w:r w:rsidRPr="00ED6528" w:rsidR="73E9810D">
        <w:rPr>
          <w:rFonts w:ascii="Times New Roman" w:hAnsi="Times New Roman" w:cs="Times New Roman"/>
        </w:rPr>
        <w:t xml:space="preserve"> the RC truck and </w:t>
      </w:r>
      <w:r w:rsidRPr="1837104E" w:rsidR="728D7024">
        <w:rPr>
          <w:rFonts w:ascii="Times New Roman" w:hAnsi="Times New Roman" w:cs="Times New Roman"/>
        </w:rPr>
        <w:t>its</w:t>
      </w:r>
      <w:r w:rsidRPr="00ED6528" w:rsidR="73E9810D">
        <w:rPr>
          <w:rFonts w:ascii="Times New Roman" w:hAnsi="Times New Roman" w:cs="Times New Roman"/>
        </w:rPr>
        <w:t xml:space="preserve"> di</w:t>
      </w:r>
      <w:r w:rsidR="00051574">
        <w:rPr>
          <w:rFonts w:ascii="Times New Roman" w:hAnsi="Times New Roman" w:cs="Times New Roman"/>
        </w:rPr>
        <w:t>ameter was</w:t>
      </w:r>
      <w:r w:rsidRPr="00ED6528" w:rsidR="73E9810D">
        <w:rPr>
          <w:rFonts w:ascii="Times New Roman" w:hAnsi="Times New Roman" w:cs="Times New Roman"/>
        </w:rPr>
        <w:t xml:space="preserve"> compared </w:t>
      </w:r>
      <w:r w:rsidRPr="00ED6528" w:rsidR="73E9810D">
        <w:rPr>
          <w:rFonts w:ascii="Times New Roman" w:hAnsi="Times New Roman" w:cs="Times New Roman"/>
        </w:rPr>
        <w:lastRenderedPageBreak/>
        <w:t xml:space="preserve">to the </w:t>
      </w:r>
      <w:r w:rsidRPr="1837104E" w:rsidR="3C1649AB">
        <w:rPr>
          <w:rFonts w:ascii="Times New Roman" w:hAnsi="Times New Roman" w:cs="Times New Roman"/>
        </w:rPr>
        <w:t>existing tires</w:t>
      </w:r>
      <w:r w:rsidRPr="1837104E" w:rsidR="73E9810D">
        <w:rPr>
          <w:rFonts w:ascii="Times New Roman" w:hAnsi="Times New Roman" w:cs="Times New Roman"/>
        </w:rPr>
        <w:t>.</w:t>
      </w:r>
      <w:r w:rsidRPr="00ED6528" w:rsidR="73E9810D">
        <w:rPr>
          <w:rFonts w:ascii="Times New Roman" w:hAnsi="Times New Roman" w:cs="Times New Roman"/>
        </w:rPr>
        <w:t xml:space="preserve"> After </w:t>
      </w:r>
      <w:r w:rsidRPr="1837104E" w:rsidR="73E9810D">
        <w:rPr>
          <w:rFonts w:ascii="Times New Roman" w:hAnsi="Times New Roman" w:cs="Times New Roman"/>
        </w:rPr>
        <w:t>ana</w:t>
      </w:r>
      <w:r w:rsidRPr="1837104E" w:rsidR="7AB1BD5D">
        <w:rPr>
          <w:rFonts w:ascii="Times New Roman" w:hAnsi="Times New Roman" w:cs="Times New Roman"/>
        </w:rPr>
        <w:t>l</w:t>
      </w:r>
      <w:r w:rsidR="00051574">
        <w:rPr>
          <w:rFonts w:ascii="Times New Roman" w:hAnsi="Times New Roman" w:cs="Times New Roman"/>
        </w:rPr>
        <w:t>yzing the fit</w:t>
      </w:r>
      <w:r w:rsidRPr="00ED6528" w:rsidR="73E9810D">
        <w:rPr>
          <w:rFonts w:ascii="Times New Roman" w:hAnsi="Times New Roman" w:cs="Times New Roman"/>
        </w:rPr>
        <w:t xml:space="preserve">, the team concluded </w:t>
      </w:r>
      <w:r w:rsidR="00321473">
        <w:rPr>
          <w:rFonts w:ascii="Times New Roman" w:hAnsi="Times New Roman" w:cs="Times New Roman"/>
        </w:rPr>
        <w:t>tha</w:t>
      </w:r>
      <w:r w:rsidRPr="00ED6528" w:rsidR="73E9810D">
        <w:rPr>
          <w:rFonts w:ascii="Times New Roman" w:hAnsi="Times New Roman" w:cs="Times New Roman"/>
        </w:rPr>
        <w:t xml:space="preserve">t </w:t>
      </w:r>
      <w:r w:rsidRPr="1837104E" w:rsidR="43B66FF1">
        <w:rPr>
          <w:rFonts w:ascii="Times New Roman" w:hAnsi="Times New Roman" w:cs="Times New Roman"/>
        </w:rPr>
        <w:t>the part</w:t>
      </w:r>
      <w:r w:rsidRPr="1837104E" w:rsidR="73E9810D">
        <w:rPr>
          <w:rFonts w:ascii="Times New Roman" w:hAnsi="Times New Roman" w:cs="Times New Roman"/>
        </w:rPr>
        <w:t xml:space="preserve"> </w:t>
      </w:r>
      <w:r w:rsidRPr="00ED6528" w:rsidR="73E9810D">
        <w:rPr>
          <w:rFonts w:ascii="Times New Roman" w:hAnsi="Times New Roman" w:cs="Times New Roman"/>
        </w:rPr>
        <w:t>m</w:t>
      </w:r>
      <w:r w:rsidRPr="00ED6528" w:rsidR="33E3A69E">
        <w:rPr>
          <w:rFonts w:ascii="Times New Roman" w:hAnsi="Times New Roman" w:cs="Times New Roman"/>
        </w:rPr>
        <w:t>eets the dimensional requirements</w:t>
      </w:r>
      <w:r w:rsidR="00023CBB">
        <w:rPr>
          <w:rFonts w:ascii="Times New Roman" w:hAnsi="Times New Roman" w:cs="Times New Roman"/>
        </w:rPr>
        <w:t xml:space="preserve"> and fits well on the existing chassis.</w:t>
      </w:r>
    </w:p>
    <w:p w:rsidR="006B15EA" w:rsidP="006B15EA" w:rsidRDefault="425D0AAB" w14:paraId="75B9D36A" w14:textId="77777777">
      <w:pPr>
        <w:keepNext/>
      </w:pPr>
      <w:r>
        <w:rPr>
          <w:noProof/>
        </w:rPr>
        <w:drawing>
          <wp:inline distT="0" distB="0" distL="0" distR="0" wp14:anchorId="362139D2" wp14:editId="4BF5F4F6">
            <wp:extent cx="5943600" cy="3695700"/>
            <wp:effectExtent l="9525" t="9525" r="9525" b="9525"/>
            <wp:docPr id="1068647666" name="Picture 106864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647666"/>
                    <pic:cNvPicPr/>
                  </pic:nvPicPr>
                  <pic:blipFill>
                    <a:blip r:embed="rId76">
                      <a:extLst>
                        <a:ext uri="{28A0092B-C50C-407E-A947-70E740481C1C}">
                          <a14:useLocalDpi xmlns:a14="http://schemas.microsoft.com/office/drawing/2010/main" val="0"/>
                        </a:ext>
                      </a:extLst>
                    </a:blip>
                    <a:stretch>
                      <a:fillRect/>
                    </a:stretch>
                  </pic:blipFill>
                  <pic:spPr>
                    <a:xfrm>
                      <a:off x="0" y="0"/>
                      <a:ext cx="5943600" cy="3695700"/>
                    </a:xfrm>
                    <a:prstGeom prst="rect">
                      <a:avLst/>
                    </a:prstGeom>
                    <a:ln w="9525">
                      <a:solidFill>
                        <a:schemeClr val="tx1">
                          <a:lumMod val="95000"/>
                          <a:lumOff val="5000"/>
                        </a:schemeClr>
                      </a:solidFill>
                      <a:prstDash val="solid"/>
                    </a:ln>
                  </pic:spPr>
                </pic:pic>
              </a:graphicData>
            </a:graphic>
          </wp:inline>
        </w:drawing>
      </w:r>
    </w:p>
    <w:p w:rsidRPr="006B15EA" w:rsidR="00321473" w:rsidP="006B15EA" w:rsidRDefault="006B15EA" w14:paraId="27753D06" w14:textId="6CEF727B">
      <w:pPr>
        <w:pStyle w:val="Caption"/>
        <w:jc w:val="center"/>
        <w:rPr>
          <w:rFonts w:ascii="Times New Roman" w:hAnsi="Times New Roman" w:cs="Times New Roman"/>
        </w:rPr>
      </w:pPr>
      <w:bookmarkStart w:name="_Toc191588540" w:id="71"/>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22</w:t>
      </w:r>
      <w:r w:rsidRPr="006B15EA">
        <w:rPr>
          <w:rFonts w:ascii="Times New Roman" w:hAnsi="Times New Roman" w:cs="Times New Roman"/>
        </w:rPr>
        <w:fldChar w:fldCharType="end"/>
      </w:r>
      <w:r w:rsidRPr="006B15EA">
        <w:rPr>
          <w:rFonts w:ascii="Times New Roman" w:hAnsi="Times New Roman" w:cs="Times New Roman"/>
        </w:rPr>
        <w:t>: Manufacturing Flow Chart for Tire</w:t>
      </w:r>
      <w:bookmarkEnd w:id="71"/>
    </w:p>
    <w:p w:rsidRPr="00321473" w:rsidR="00321473" w:rsidP="00321473" w:rsidRDefault="00321473" w14:paraId="1FCFA736" w14:textId="77777777"/>
    <w:p w:rsidR="2D139C44" w:rsidP="6749D6BE" w:rsidRDefault="2D139C44" w14:paraId="7A1DE6E4" w14:textId="05A85FF0">
      <w:pPr>
        <w:pStyle w:val="Heading2"/>
        <w:rPr>
          <w:rFonts w:ascii="Times New Roman" w:hAnsi="Times New Roman" w:eastAsia="Times New Roman" w:cs="Times New Roman"/>
          <w:sz w:val="28"/>
          <w:szCs w:val="28"/>
        </w:rPr>
      </w:pPr>
      <w:bookmarkStart w:name="_Toc191588513" w:id="72"/>
      <w:r w:rsidRPr="6749D6BE">
        <w:rPr>
          <w:rFonts w:ascii="Times New Roman" w:hAnsi="Times New Roman" w:eastAsia="Times New Roman" w:cs="Times New Roman"/>
        </w:rPr>
        <w:t>Trine “</w:t>
      </w:r>
      <w:r w:rsidRPr="6749D6BE" w:rsidR="6388FFAC">
        <w:rPr>
          <w:rFonts w:ascii="Times New Roman" w:hAnsi="Times New Roman" w:eastAsia="Times New Roman" w:cs="Times New Roman"/>
        </w:rPr>
        <w:t xml:space="preserve">Power </w:t>
      </w:r>
      <w:r w:rsidRPr="6749D6BE">
        <w:rPr>
          <w:rFonts w:ascii="Times New Roman" w:hAnsi="Times New Roman" w:eastAsia="Times New Roman" w:cs="Times New Roman"/>
        </w:rPr>
        <w:t>T”</w:t>
      </w:r>
      <w:bookmarkEnd w:id="72"/>
    </w:p>
    <w:p w:rsidR="75ACE185" w:rsidP="44B41F31" w:rsidRDefault="5ED24472" w14:paraId="1A05CBC5" w14:textId="68316089">
      <w:pPr>
        <w:rPr>
          <w:rFonts w:ascii="Times New Roman" w:hAnsi="Times New Roman" w:eastAsia="Times New Roman" w:cs="Times New Roman"/>
        </w:rPr>
      </w:pPr>
      <w:r w:rsidRPr="44B41F31">
        <w:rPr>
          <w:rFonts w:ascii="Times New Roman" w:hAnsi="Times New Roman" w:eastAsia="Times New Roman" w:cs="Times New Roman"/>
        </w:rPr>
        <w:t xml:space="preserve">The manufacturing plan for the </w:t>
      </w:r>
      <w:r w:rsidRPr="038F4018" w:rsidR="576E69AB">
        <w:rPr>
          <w:rFonts w:ascii="Times New Roman" w:hAnsi="Times New Roman" w:eastAsia="Times New Roman" w:cs="Times New Roman"/>
        </w:rPr>
        <w:t>Trine “Power</w:t>
      </w:r>
      <w:r w:rsidRPr="44B41F31" w:rsidR="46BC68DA">
        <w:rPr>
          <w:rFonts w:ascii="Times New Roman" w:hAnsi="Times New Roman" w:eastAsia="Times New Roman" w:cs="Times New Roman"/>
        </w:rPr>
        <w:t xml:space="preserve"> T</w:t>
      </w:r>
      <w:proofErr w:type="gramStart"/>
      <w:r w:rsidRPr="75FD5AC6" w:rsidR="576E69AB">
        <w:rPr>
          <w:rFonts w:ascii="Times New Roman" w:hAnsi="Times New Roman" w:eastAsia="Times New Roman" w:cs="Times New Roman"/>
        </w:rPr>
        <w:t>”,</w:t>
      </w:r>
      <w:proofErr w:type="gramEnd"/>
      <w:r w:rsidRPr="44B41F31" w:rsidR="46BC68DA">
        <w:rPr>
          <w:rFonts w:ascii="Times New Roman" w:hAnsi="Times New Roman" w:eastAsia="Times New Roman" w:cs="Times New Roman"/>
        </w:rPr>
        <w:t xml:space="preserve"> which will be used to display school pride, is shown in Figure </w:t>
      </w:r>
      <w:r w:rsidR="008D395B">
        <w:rPr>
          <w:rFonts w:ascii="Times New Roman" w:hAnsi="Times New Roman" w:eastAsia="Times New Roman" w:cs="Times New Roman"/>
        </w:rPr>
        <w:t>23</w:t>
      </w:r>
      <w:r w:rsidRPr="44B41F31" w:rsidR="46BC68DA">
        <w:rPr>
          <w:rFonts w:ascii="Times New Roman" w:hAnsi="Times New Roman" w:eastAsia="Times New Roman" w:cs="Times New Roman"/>
        </w:rPr>
        <w:t xml:space="preserve">. First, the logo </w:t>
      </w:r>
      <w:proofErr w:type="gramStart"/>
      <w:r w:rsidRPr="44B41F31" w:rsidR="46BC68DA">
        <w:rPr>
          <w:rFonts w:ascii="Times New Roman" w:hAnsi="Times New Roman" w:eastAsia="Times New Roman" w:cs="Times New Roman"/>
        </w:rPr>
        <w:t>was drawn</w:t>
      </w:r>
      <w:proofErr w:type="gramEnd"/>
      <w:r w:rsidRPr="44B41F31" w:rsidR="46BC68DA">
        <w:rPr>
          <w:rFonts w:ascii="Times New Roman" w:hAnsi="Times New Roman" w:eastAsia="Times New Roman" w:cs="Times New Roman"/>
        </w:rPr>
        <w:t xml:space="preserve"> in CAD and cut </w:t>
      </w:r>
      <w:r w:rsidRPr="4E586B16" w:rsidR="587EBE02">
        <w:rPr>
          <w:rFonts w:ascii="Times New Roman" w:hAnsi="Times New Roman" w:eastAsia="Times New Roman" w:cs="Times New Roman"/>
        </w:rPr>
        <w:t xml:space="preserve">out of cardboard </w:t>
      </w:r>
      <w:r w:rsidRPr="4E586B16" w:rsidR="46BC68DA">
        <w:rPr>
          <w:rFonts w:ascii="Times New Roman" w:hAnsi="Times New Roman" w:eastAsia="Times New Roman" w:cs="Times New Roman"/>
        </w:rPr>
        <w:t>using</w:t>
      </w:r>
      <w:r w:rsidRPr="44B41F31" w:rsidR="46BC68DA">
        <w:rPr>
          <w:rFonts w:ascii="Times New Roman" w:hAnsi="Times New Roman" w:eastAsia="Times New Roman" w:cs="Times New Roman"/>
        </w:rPr>
        <w:t xml:space="preserve"> the lase</w:t>
      </w:r>
      <w:r w:rsidRPr="44B41F31" w:rsidR="19F75D18">
        <w:rPr>
          <w:rFonts w:ascii="Times New Roman" w:hAnsi="Times New Roman" w:eastAsia="Times New Roman" w:cs="Times New Roman"/>
        </w:rPr>
        <w:t xml:space="preserve">r cutter. The dimensions </w:t>
      </w:r>
      <w:r w:rsidRPr="2940E236" w:rsidR="1AB176D3">
        <w:rPr>
          <w:rFonts w:ascii="Times New Roman" w:hAnsi="Times New Roman" w:eastAsia="Times New Roman" w:cs="Times New Roman"/>
        </w:rPr>
        <w:t>of the Trine</w:t>
      </w:r>
      <w:r w:rsidRPr="75FD5AC6" w:rsidR="4A7BD318">
        <w:rPr>
          <w:rFonts w:ascii="Times New Roman" w:hAnsi="Times New Roman" w:eastAsia="Times New Roman" w:cs="Times New Roman"/>
        </w:rPr>
        <w:t xml:space="preserve"> “Power T</w:t>
      </w:r>
      <w:r w:rsidRPr="218C7518" w:rsidR="4A7BD318">
        <w:rPr>
          <w:rFonts w:ascii="Times New Roman" w:hAnsi="Times New Roman" w:eastAsia="Times New Roman" w:cs="Times New Roman"/>
        </w:rPr>
        <w:t xml:space="preserve">” allow for it to </w:t>
      </w:r>
      <w:proofErr w:type="gramStart"/>
      <w:r w:rsidRPr="218C7518" w:rsidR="4A7BD318">
        <w:rPr>
          <w:rFonts w:ascii="Times New Roman" w:hAnsi="Times New Roman" w:eastAsia="Times New Roman" w:cs="Times New Roman"/>
        </w:rPr>
        <w:t>be easily attached</w:t>
      </w:r>
      <w:proofErr w:type="gramEnd"/>
      <w:r w:rsidRPr="218C7518" w:rsidR="4A7BD318">
        <w:rPr>
          <w:rFonts w:ascii="Times New Roman" w:hAnsi="Times New Roman" w:eastAsia="Times New Roman" w:cs="Times New Roman"/>
        </w:rPr>
        <w:t xml:space="preserve"> to the top of the </w:t>
      </w:r>
      <w:r w:rsidRPr="1E3B87DB" w:rsidR="4A7BD318">
        <w:rPr>
          <w:rFonts w:ascii="Times New Roman" w:hAnsi="Times New Roman" w:eastAsia="Times New Roman" w:cs="Times New Roman"/>
        </w:rPr>
        <w:t xml:space="preserve">polymer body, without </w:t>
      </w:r>
      <w:r w:rsidRPr="1837104E" w:rsidR="4C81CEEA">
        <w:rPr>
          <w:rFonts w:ascii="Times New Roman" w:hAnsi="Times New Roman" w:eastAsia="Times New Roman" w:cs="Times New Roman"/>
        </w:rPr>
        <w:t>affecting the RC truck’s performance.</w:t>
      </w:r>
      <w:r w:rsidR="007430C7">
        <w:rPr>
          <w:rFonts w:ascii="Times New Roman" w:hAnsi="Times New Roman" w:eastAsia="Times New Roman" w:cs="Times New Roman"/>
        </w:rPr>
        <w:t xml:space="preserve"> After placing the </w:t>
      </w:r>
      <w:r w:rsidR="0047309C">
        <w:rPr>
          <w:rFonts w:ascii="Times New Roman" w:hAnsi="Times New Roman" w:eastAsia="Times New Roman" w:cs="Times New Roman"/>
        </w:rPr>
        <w:t xml:space="preserve">finished part on the roof, the team concluded that the </w:t>
      </w:r>
      <w:r w:rsidR="00DE635B">
        <w:rPr>
          <w:rFonts w:ascii="Times New Roman" w:hAnsi="Times New Roman" w:eastAsia="Times New Roman" w:cs="Times New Roman"/>
        </w:rPr>
        <w:t xml:space="preserve">dimensions were sufficient. </w:t>
      </w:r>
    </w:p>
    <w:p w:rsidR="006B15EA" w:rsidP="006B15EA" w:rsidRDefault="7657B56F" w14:paraId="5537C02E" w14:textId="77777777">
      <w:pPr>
        <w:keepNext/>
      </w:pPr>
      <w:r>
        <w:rPr>
          <w:noProof/>
        </w:rPr>
        <w:lastRenderedPageBreak/>
        <w:drawing>
          <wp:inline distT="0" distB="0" distL="0" distR="0" wp14:anchorId="648E046D" wp14:editId="4B736E5E">
            <wp:extent cx="5943600" cy="3990975"/>
            <wp:effectExtent l="9525" t="9525" r="9525" b="9525"/>
            <wp:docPr id="925209176" name="Picture 92520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990975"/>
                    </a:xfrm>
                    <a:prstGeom prst="rect">
                      <a:avLst/>
                    </a:prstGeom>
                    <a:ln w="9525">
                      <a:solidFill>
                        <a:schemeClr val="tx1">
                          <a:lumMod val="95000"/>
                          <a:lumOff val="5000"/>
                        </a:schemeClr>
                      </a:solidFill>
                      <a:prstDash val="solid"/>
                    </a:ln>
                  </pic:spPr>
                </pic:pic>
              </a:graphicData>
            </a:graphic>
          </wp:inline>
        </w:drawing>
      </w:r>
    </w:p>
    <w:p w:rsidRPr="006B15EA" w:rsidR="7657B56F" w:rsidP="006B15EA" w:rsidRDefault="006B15EA" w14:paraId="6916C0B3" w14:textId="1C0B1575">
      <w:pPr>
        <w:pStyle w:val="Caption"/>
        <w:jc w:val="center"/>
        <w:rPr>
          <w:rFonts w:ascii="Times New Roman" w:hAnsi="Times New Roman" w:cs="Times New Roman"/>
        </w:rPr>
      </w:pPr>
      <w:bookmarkStart w:name="_Toc191588541" w:id="73"/>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23</w:t>
      </w:r>
      <w:r w:rsidRPr="006B15EA">
        <w:rPr>
          <w:rFonts w:ascii="Times New Roman" w:hAnsi="Times New Roman" w:cs="Times New Roman"/>
        </w:rPr>
        <w:fldChar w:fldCharType="end"/>
      </w:r>
      <w:r w:rsidRPr="006B15EA">
        <w:rPr>
          <w:rFonts w:ascii="Times New Roman" w:hAnsi="Times New Roman" w:cs="Times New Roman"/>
        </w:rPr>
        <w:t>: Manufacturing Flow Chart for Power T</w:t>
      </w:r>
      <w:bookmarkEnd w:id="73"/>
    </w:p>
    <w:p w:rsidR="2D139C44" w:rsidP="6749D6BE" w:rsidRDefault="2D139C44" w14:paraId="5042C7C0" w14:textId="34E29009">
      <w:pPr>
        <w:pStyle w:val="Heading2"/>
        <w:rPr>
          <w:rFonts w:ascii="Times New Roman" w:hAnsi="Times New Roman" w:eastAsia="Times New Roman" w:cs="Times New Roman"/>
          <w:sz w:val="28"/>
          <w:szCs w:val="28"/>
        </w:rPr>
      </w:pPr>
      <w:bookmarkStart w:name="_Toc191588514" w:id="74"/>
      <w:r w:rsidRPr="6749D6BE">
        <w:rPr>
          <w:rFonts w:ascii="Times New Roman" w:hAnsi="Times New Roman" w:eastAsia="Times New Roman" w:cs="Times New Roman"/>
        </w:rPr>
        <w:t>Bumper</w:t>
      </w:r>
      <w:bookmarkEnd w:id="74"/>
      <w:r w:rsidRPr="6749D6BE">
        <w:rPr>
          <w:rFonts w:ascii="Times New Roman" w:hAnsi="Times New Roman" w:eastAsia="Times New Roman" w:cs="Times New Roman"/>
        </w:rPr>
        <w:t xml:space="preserve"> </w:t>
      </w:r>
    </w:p>
    <w:p w:rsidR="0098721F" w:rsidP="0098721F" w:rsidRDefault="11403E23" w14:paraId="0CB4A1CD" w14:textId="598FCC93">
      <w:pPr>
        <w:rPr>
          <w:rFonts w:ascii="Times New Roman" w:hAnsi="Times New Roman" w:eastAsia="Times New Roman" w:cs="Times New Roman"/>
        </w:rPr>
      </w:pPr>
      <w:r w:rsidRPr="44B41F31">
        <w:rPr>
          <w:rFonts w:ascii="Times New Roman" w:hAnsi="Times New Roman" w:eastAsia="Times New Roman" w:cs="Times New Roman"/>
        </w:rPr>
        <w:t xml:space="preserve">The manufacturing plan for the bumper </w:t>
      </w:r>
      <w:proofErr w:type="gramStart"/>
      <w:r w:rsidRPr="44B41F31">
        <w:rPr>
          <w:rFonts w:ascii="Times New Roman" w:hAnsi="Times New Roman" w:eastAsia="Times New Roman" w:cs="Times New Roman"/>
        </w:rPr>
        <w:t xml:space="preserve">is </w:t>
      </w:r>
      <w:r w:rsidRPr="6749D6BE" w:rsidR="094EEB29">
        <w:rPr>
          <w:rFonts w:ascii="Times New Roman" w:hAnsi="Times New Roman" w:eastAsia="Times New Roman" w:cs="Times New Roman"/>
        </w:rPr>
        <w:t>displayed</w:t>
      </w:r>
      <w:proofErr w:type="gramEnd"/>
      <w:r w:rsidRPr="44B41F31">
        <w:rPr>
          <w:rFonts w:ascii="Times New Roman" w:hAnsi="Times New Roman" w:eastAsia="Times New Roman" w:cs="Times New Roman"/>
        </w:rPr>
        <w:t xml:space="preserve"> in Figure </w:t>
      </w:r>
      <w:r w:rsidR="008D395B">
        <w:rPr>
          <w:rFonts w:ascii="Times New Roman" w:hAnsi="Times New Roman" w:eastAsia="Times New Roman" w:cs="Times New Roman"/>
        </w:rPr>
        <w:t>24</w:t>
      </w:r>
      <w:r w:rsidRPr="6749D6BE">
        <w:rPr>
          <w:rFonts w:ascii="Times New Roman" w:hAnsi="Times New Roman" w:eastAsia="Times New Roman" w:cs="Times New Roman"/>
        </w:rPr>
        <w:t>.</w:t>
      </w:r>
      <w:r w:rsidRPr="44B41F31">
        <w:rPr>
          <w:rFonts w:ascii="Times New Roman" w:hAnsi="Times New Roman" w:eastAsia="Times New Roman" w:cs="Times New Roman"/>
        </w:rPr>
        <w:t xml:space="preserve"> </w:t>
      </w:r>
      <w:r w:rsidRPr="44B41F31" w:rsidR="1B025120">
        <w:rPr>
          <w:rFonts w:ascii="Times New Roman" w:hAnsi="Times New Roman" w:eastAsia="Times New Roman" w:cs="Times New Roman"/>
        </w:rPr>
        <w:t xml:space="preserve">First, the bumper </w:t>
      </w:r>
      <w:proofErr w:type="gramStart"/>
      <w:r w:rsidRPr="44B41F31" w:rsidR="1B025120">
        <w:rPr>
          <w:rFonts w:ascii="Times New Roman" w:hAnsi="Times New Roman" w:eastAsia="Times New Roman" w:cs="Times New Roman"/>
        </w:rPr>
        <w:t>was drawn</w:t>
      </w:r>
      <w:proofErr w:type="gramEnd"/>
      <w:r w:rsidRPr="44B41F31" w:rsidR="1B025120">
        <w:rPr>
          <w:rFonts w:ascii="Times New Roman" w:hAnsi="Times New Roman" w:eastAsia="Times New Roman" w:cs="Times New Roman"/>
        </w:rPr>
        <w:t xml:space="preserve"> in CAD and </w:t>
      </w:r>
      <w:r w:rsidRPr="6749D6BE" w:rsidR="4D917605">
        <w:rPr>
          <w:rFonts w:ascii="Times New Roman" w:hAnsi="Times New Roman" w:eastAsia="Times New Roman" w:cs="Times New Roman"/>
        </w:rPr>
        <w:t xml:space="preserve">then </w:t>
      </w:r>
      <w:r w:rsidRPr="6749D6BE" w:rsidR="537A49C7">
        <w:rPr>
          <w:rFonts w:ascii="Times New Roman" w:hAnsi="Times New Roman" w:eastAsia="Times New Roman" w:cs="Times New Roman"/>
        </w:rPr>
        <w:t>laser</w:t>
      </w:r>
      <w:r w:rsidRPr="1837104E" w:rsidR="6ADEC9B4">
        <w:rPr>
          <w:rFonts w:ascii="Times New Roman" w:hAnsi="Times New Roman" w:eastAsia="Times New Roman" w:cs="Times New Roman"/>
        </w:rPr>
        <w:t>-</w:t>
      </w:r>
      <w:r w:rsidRPr="6749D6BE" w:rsidR="537A49C7">
        <w:rPr>
          <w:rFonts w:ascii="Times New Roman" w:hAnsi="Times New Roman" w:eastAsia="Times New Roman" w:cs="Times New Roman"/>
        </w:rPr>
        <w:t xml:space="preserve">cut out of </w:t>
      </w:r>
      <w:r w:rsidR="000621DD">
        <w:rPr>
          <w:rFonts w:ascii="Times New Roman" w:hAnsi="Times New Roman" w:eastAsia="Times New Roman" w:cs="Times New Roman"/>
        </w:rPr>
        <w:t>basswood</w:t>
      </w:r>
      <w:r w:rsidRPr="6749D6BE" w:rsidR="1B025120">
        <w:rPr>
          <w:rFonts w:ascii="Times New Roman" w:hAnsi="Times New Roman" w:eastAsia="Times New Roman" w:cs="Times New Roman"/>
        </w:rPr>
        <w:t>.</w:t>
      </w:r>
      <w:r w:rsidRPr="6749D6BE" w:rsidR="0CF79940">
        <w:rPr>
          <w:rFonts w:ascii="Times New Roman" w:hAnsi="Times New Roman" w:eastAsia="Times New Roman" w:cs="Times New Roman"/>
        </w:rPr>
        <w:t xml:space="preserve"> This iteration of the bumper </w:t>
      </w:r>
      <w:proofErr w:type="gramStart"/>
      <w:r w:rsidRPr="6749D6BE" w:rsidR="0CF79940">
        <w:rPr>
          <w:rFonts w:ascii="Times New Roman" w:hAnsi="Times New Roman" w:eastAsia="Times New Roman" w:cs="Times New Roman"/>
        </w:rPr>
        <w:t>was designed</w:t>
      </w:r>
      <w:proofErr w:type="gramEnd"/>
      <w:r w:rsidRPr="6749D6BE" w:rsidR="0CF79940">
        <w:rPr>
          <w:rFonts w:ascii="Times New Roman" w:hAnsi="Times New Roman" w:eastAsia="Times New Roman" w:cs="Times New Roman"/>
        </w:rPr>
        <w:t xml:space="preserve"> to verify the dimensions of a bumper that can be successfully screwed into the rear of the RC truck </w:t>
      </w:r>
      <w:r w:rsidRPr="56169E53" w:rsidR="781985B7">
        <w:rPr>
          <w:rFonts w:ascii="Times New Roman" w:hAnsi="Times New Roman" w:eastAsia="Times New Roman" w:cs="Times New Roman"/>
        </w:rPr>
        <w:t xml:space="preserve">in </w:t>
      </w:r>
      <w:r w:rsidRPr="6749D6BE" w:rsidR="0CF79940">
        <w:rPr>
          <w:rFonts w:ascii="Times New Roman" w:hAnsi="Times New Roman" w:eastAsia="Times New Roman" w:cs="Times New Roman"/>
        </w:rPr>
        <w:t xml:space="preserve">the same </w:t>
      </w:r>
      <w:r w:rsidRPr="56169E53" w:rsidR="781985B7">
        <w:rPr>
          <w:rFonts w:ascii="Times New Roman" w:hAnsi="Times New Roman" w:eastAsia="Times New Roman" w:cs="Times New Roman"/>
        </w:rPr>
        <w:t>manner</w:t>
      </w:r>
      <w:r w:rsidRPr="6749D6BE" w:rsidR="0CF79940">
        <w:rPr>
          <w:rFonts w:ascii="Times New Roman" w:hAnsi="Times New Roman" w:eastAsia="Times New Roman" w:cs="Times New Roman"/>
        </w:rPr>
        <w:t xml:space="preserve"> a</w:t>
      </w:r>
      <w:r w:rsidRPr="6749D6BE" w:rsidR="612CDB66">
        <w:rPr>
          <w:rFonts w:ascii="Times New Roman" w:hAnsi="Times New Roman" w:eastAsia="Times New Roman" w:cs="Times New Roman"/>
        </w:rPr>
        <w:t>s the original</w:t>
      </w:r>
      <w:r w:rsidR="00542F17">
        <w:rPr>
          <w:rFonts w:ascii="Times New Roman" w:hAnsi="Times New Roman" w:eastAsia="Times New Roman" w:cs="Times New Roman"/>
        </w:rPr>
        <w:t xml:space="preserve"> part</w:t>
      </w:r>
      <w:r w:rsidRPr="6749D6BE" w:rsidR="612CDB66">
        <w:rPr>
          <w:rFonts w:ascii="Times New Roman" w:hAnsi="Times New Roman" w:eastAsia="Times New Roman" w:cs="Times New Roman"/>
        </w:rPr>
        <w:t>. It consists of a base with four holes</w:t>
      </w:r>
      <w:r w:rsidR="0098721F">
        <w:rPr>
          <w:rFonts w:ascii="Times New Roman" w:hAnsi="Times New Roman" w:eastAsia="Times New Roman" w:cs="Times New Roman"/>
        </w:rPr>
        <w:t>,</w:t>
      </w:r>
      <w:r w:rsidRPr="6749D6BE" w:rsidR="612CDB66">
        <w:rPr>
          <w:rFonts w:ascii="Times New Roman" w:hAnsi="Times New Roman" w:eastAsia="Times New Roman" w:cs="Times New Roman"/>
        </w:rPr>
        <w:t xml:space="preserve"> which </w:t>
      </w:r>
      <w:r w:rsidRPr="73FD83D0" w:rsidR="612CDB66">
        <w:rPr>
          <w:rFonts w:ascii="Times New Roman" w:hAnsi="Times New Roman" w:eastAsia="Times New Roman" w:cs="Times New Roman"/>
        </w:rPr>
        <w:t>allow</w:t>
      </w:r>
      <w:r w:rsidRPr="73FD83D0" w:rsidR="75A354DA">
        <w:rPr>
          <w:rFonts w:ascii="Times New Roman" w:hAnsi="Times New Roman" w:eastAsia="Times New Roman" w:cs="Times New Roman"/>
        </w:rPr>
        <w:t>s</w:t>
      </w:r>
      <w:r w:rsidRPr="6749D6BE" w:rsidR="612CDB66">
        <w:rPr>
          <w:rFonts w:ascii="Times New Roman" w:hAnsi="Times New Roman" w:eastAsia="Times New Roman" w:cs="Times New Roman"/>
        </w:rPr>
        <w:t xml:space="preserve"> for the bumper to </w:t>
      </w:r>
      <w:proofErr w:type="gramStart"/>
      <w:r w:rsidRPr="6749D6BE" w:rsidR="612CDB66">
        <w:rPr>
          <w:rFonts w:ascii="Times New Roman" w:hAnsi="Times New Roman" w:eastAsia="Times New Roman" w:cs="Times New Roman"/>
        </w:rPr>
        <w:t>be easily attached</w:t>
      </w:r>
      <w:proofErr w:type="gramEnd"/>
      <w:r w:rsidRPr="6749D6BE" w:rsidR="612CDB66">
        <w:rPr>
          <w:rFonts w:ascii="Times New Roman" w:hAnsi="Times New Roman" w:eastAsia="Times New Roman" w:cs="Times New Roman"/>
        </w:rPr>
        <w:t xml:space="preserve"> to the RC truck</w:t>
      </w:r>
      <w:r w:rsidR="0098721F">
        <w:rPr>
          <w:rFonts w:ascii="Times New Roman" w:hAnsi="Times New Roman" w:eastAsia="Times New Roman" w:cs="Times New Roman"/>
        </w:rPr>
        <w:t>,</w:t>
      </w:r>
      <w:r w:rsidRPr="0C30550A" w:rsidR="37DC6745">
        <w:rPr>
          <w:rFonts w:ascii="Times New Roman" w:hAnsi="Times New Roman" w:eastAsia="Times New Roman" w:cs="Times New Roman"/>
        </w:rPr>
        <w:t xml:space="preserve"> and a rectangular </w:t>
      </w:r>
      <w:r w:rsidRPr="36D9950E" w:rsidR="37DC6745">
        <w:rPr>
          <w:rFonts w:ascii="Times New Roman" w:hAnsi="Times New Roman" w:eastAsia="Times New Roman" w:cs="Times New Roman"/>
        </w:rPr>
        <w:t xml:space="preserve">section with another </w:t>
      </w:r>
      <w:r w:rsidRPr="41B602A0" w:rsidR="37DC6745">
        <w:rPr>
          <w:rFonts w:ascii="Times New Roman" w:hAnsi="Times New Roman" w:eastAsia="Times New Roman" w:cs="Times New Roman"/>
        </w:rPr>
        <w:t>rectangle cut out of it</w:t>
      </w:r>
      <w:r w:rsidR="0098721F">
        <w:rPr>
          <w:rFonts w:ascii="Times New Roman" w:hAnsi="Times New Roman" w:eastAsia="Times New Roman" w:cs="Times New Roman"/>
        </w:rPr>
        <w:t>,</w:t>
      </w:r>
      <w:r w:rsidRPr="41B602A0" w:rsidR="37DC6745">
        <w:rPr>
          <w:rFonts w:ascii="Times New Roman" w:hAnsi="Times New Roman" w:eastAsia="Times New Roman" w:cs="Times New Roman"/>
        </w:rPr>
        <w:t xml:space="preserve"> which makes up the </w:t>
      </w:r>
      <w:r w:rsidRPr="026BB158" w:rsidR="37DC6745">
        <w:rPr>
          <w:rFonts w:ascii="Times New Roman" w:hAnsi="Times New Roman" w:eastAsia="Times New Roman" w:cs="Times New Roman"/>
        </w:rPr>
        <w:t xml:space="preserve">actual bumper. </w:t>
      </w:r>
      <w:r w:rsidRPr="65E49396" w:rsidR="4507C842">
        <w:rPr>
          <w:rFonts w:ascii="Times New Roman" w:hAnsi="Times New Roman" w:eastAsia="Times New Roman" w:cs="Times New Roman"/>
        </w:rPr>
        <w:t xml:space="preserve">This design </w:t>
      </w:r>
      <w:r w:rsidRPr="65E49396" w:rsidR="34C80C0D">
        <w:rPr>
          <w:rFonts w:ascii="Times New Roman" w:hAnsi="Times New Roman" w:eastAsia="Times New Roman" w:cs="Times New Roman"/>
        </w:rPr>
        <w:t xml:space="preserve">choice reduces the </w:t>
      </w:r>
      <w:r w:rsidRPr="25EF4545" w:rsidR="34C80C0D">
        <w:rPr>
          <w:rFonts w:ascii="Times New Roman" w:hAnsi="Times New Roman" w:eastAsia="Times New Roman" w:cs="Times New Roman"/>
        </w:rPr>
        <w:t>bumper's</w:t>
      </w:r>
      <w:r w:rsidRPr="65E49396" w:rsidR="34C80C0D">
        <w:rPr>
          <w:rFonts w:ascii="Times New Roman" w:hAnsi="Times New Roman" w:eastAsia="Times New Roman" w:cs="Times New Roman"/>
        </w:rPr>
        <w:t xml:space="preserve"> mass while </w:t>
      </w:r>
      <w:r w:rsidRPr="6211928B" w:rsidR="34C80C0D">
        <w:rPr>
          <w:rFonts w:ascii="Times New Roman" w:hAnsi="Times New Roman" w:eastAsia="Times New Roman" w:cs="Times New Roman"/>
        </w:rPr>
        <w:t xml:space="preserve">ensuring successful </w:t>
      </w:r>
      <w:r w:rsidRPr="20205B77" w:rsidR="34C80C0D">
        <w:rPr>
          <w:rFonts w:ascii="Times New Roman" w:hAnsi="Times New Roman" w:eastAsia="Times New Roman" w:cs="Times New Roman"/>
        </w:rPr>
        <w:t xml:space="preserve">attachment and proper dimensional </w:t>
      </w:r>
      <w:r w:rsidRPr="25EF4545" w:rsidR="34C80C0D">
        <w:rPr>
          <w:rFonts w:ascii="Times New Roman" w:hAnsi="Times New Roman" w:eastAsia="Times New Roman" w:cs="Times New Roman"/>
        </w:rPr>
        <w:t xml:space="preserve">accuracy. </w:t>
      </w:r>
      <w:r w:rsidRPr="3AA9A641" w:rsidR="4507C842">
        <w:rPr>
          <w:rFonts w:ascii="Times New Roman" w:hAnsi="Times New Roman" w:eastAsia="Times New Roman" w:cs="Times New Roman"/>
        </w:rPr>
        <w:t xml:space="preserve">After </w:t>
      </w:r>
      <w:r w:rsidR="00DE635B">
        <w:rPr>
          <w:rFonts w:ascii="Times New Roman" w:hAnsi="Times New Roman" w:eastAsia="Times New Roman" w:cs="Times New Roman"/>
        </w:rPr>
        <w:t>assembling</w:t>
      </w:r>
      <w:r w:rsidRPr="3AA9A641" w:rsidR="4507C842">
        <w:rPr>
          <w:rFonts w:ascii="Times New Roman" w:hAnsi="Times New Roman" w:eastAsia="Times New Roman" w:cs="Times New Roman"/>
        </w:rPr>
        <w:t xml:space="preserve"> the part, the team</w:t>
      </w:r>
      <w:r w:rsidR="0098721F">
        <w:rPr>
          <w:rFonts w:ascii="Times New Roman" w:hAnsi="Times New Roman" w:eastAsia="Times New Roman" w:cs="Times New Roman"/>
        </w:rPr>
        <w:t xml:space="preserve"> </w:t>
      </w:r>
      <w:r w:rsidRPr="3AA9A641" w:rsidR="4507C842">
        <w:rPr>
          <w:rFonts w:ascii="Times New Roman" w:hAnsi="Times New Roman" w:eastAsia="Times New Roman" w:cs="Times New Roman"/>
        </w:rPr>
        <w:t xml:space="preserve">concluded </w:t>
      </w:r>
      <w:r w:rsidRPr="60E3DFC1" w:rsidR="4507C842">
        <w:rPr>
          <w:rFonts w:ascii="Times New Roman" w:hAnsi="Times New Roman" w:eastAsia="Times New Roman" w:cs="Times New Roman"/>
        </w:rPr>
        <w:t xml:space="preserve">that </w:t>
      </w:r>
      <w:r w:rsidRPr="14021F94" w:rsidR="3FBEE835">
        <w:rPr>
          <w:rFonts w:ascii="Times New Roman" w:hAnsi="Times New Roman" w:eastAsia="Times New Roman" w:cs="Times New Roman"/>
        </w:rPr>
        <w:lastRenderedPageBreak/>
        <w:t>it</w:t>
      </w:r>
      <w:r w:rsidRPr="60E3DFC1" w:rsidR="4507C842">
        <w:rPr>
          <w:rFonts w:ascii="Times New Roman" w:hAnsi="Times New Roman" w:eastAsia="Times New Roman" w:cs="Times New Roman"/>
        </w:rPr>
        <w:t xml:space="preserve"> meets the </w:t>
      </w:r>
      <w:r w:rsidRPr="604573E9" w:rsidR="6B78CB16">
        <w:rPr>
          <w:rFonts w:ascii="Times New Roman" w:hAnsi="Times New Roman" w:eastAsia="Times New Roman" w:cs="Times New Roman"/>
        </w:rPr>
        <w:t xml:space="preserve">given </w:t>
      </w:r>
      <w:r w:rsidRPr="60E3DFC1" w:rsidR="4507C842">
        <w:rPr>
          <w:rFonts w:ascii="Times New Roman" w:hAnsi="Times New Roman" w:eastAsia="Times New Roman" w:cs="Times New Roman"/>
        </w:rPr>
        <w:t>requirements</w:t>
      </w:r>
      <w:r w:rsidRPr="604573E9" w:rsidR="3F3451BF">
        <w:rPr>
          <w:rFonts w:ascii="Times New Roman" w:hAnsi="Times New Roman" w:eastAsia="Times New Roman" w:cs="Times New Roman"/>
        </w:rPr>
        <w:t>.</w:t>
      </w:r>
      <w:r w:rsidRPr="60E3DFC1" w:rsidR="1B025120">
        <w:rPr>
          <w:rFonts w:ascii="Times New Roman" w:hAnsi="Times New Roman" w:eastAsia="Times New Roman" w:cs="Times New Roman"/>
        </w:rPr>
        <w:t xml:space="preserve"> </w:t>
      </w:r>
    </w:p>
    <w:p w:rsidR="006B15EA" w:rsidP="006B15EA" w:rsidRDefault="0760998B" w14:paraId="609E9BE1" w14:textId="77777777">
      <w:pPr>
        <w:keepNext/>
      </w:pPr>
      <w:r>
        <w:rPr>
          <w:noProof/>
        </w:rPr>
        <w:drawing>
          <wp:inline distT="0" distB="0" distL="0" distR="0" wp14:anchorId="0A93C0EC" wp14:editId="0704FB78">
            <wp:extent cx="5941219" cy="4752975"/>
            <wp:effectExtent l="9525" t="9525" r="9525" b="9525"/>
            <wp:docPr id="1444405797" name="Picture 144440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405797"/>
                    <pic:cNvPicPr/>
                  </pic:nvPicPr>
                  <pic:blipFill>
                    <a:blip r:embed="rId78">
                      <a:extLst>
                        <a:ext uri="{28A0092B-C50C-407E-A947-70E740481C1C}">
                          <a14:useLocalDpi xmlns:a14="http://schemas.microsoft.com/office/drawing/2010/main" val="0"/>
                        </a:ext>
                      </a:extLst>
                    </a:blip>
                    <a:stretch>
                      <a:fillRect/>
                    </a:stretch>
                  </pic:blipFill>
                  <pic:spPr>
                    <a:xfrm>
                      <a:off x="0" y="0"/>
                      <a:ext cx="5941219" cy="4752975"/>
                    </a:xfrm>
                    <a:prstGeom prst="rect">
                      <a:avLst/>
                    </a:prstGeom>
                    <a:ln w="9525">
                      <a:solidFill>
                        <a:schemeClr val="tx1">
                          <a:lumMod val="95000"/>
                          <a:lumOff val="5000"/>
                        </a:schemeClr>
                      </a:solidFill>
                      <a:prstDash val="solid"/>
                    </a:ln>
                  </pic:spPr>
                </pic:pic>
              </a:graphicData>
            </a:graphic>
          </wp:inline>
        </w:drawing>
      </w:r>
    </w:p>
    <w:p w:rsidRPr="006B15EA" w:rsidR="75ACE185" w:rsidP="006B15EA" w:rsidRDefault="006B15EA" w14:paraId="665065B6" w14:textId="4DDF4E20">
      <w:pPr>
        <w:pStyle w:val="Caption"/>
        <w:jc w:val="center"/>
        <w:rPr>
          <w:rFonts w:ascii="Times New Roman" w:hAnsi="Times New Roman" w:cs="Times New Roman"/>
        </w:rPr>
      </w:pPr>
      <w:bookmarkStart w:name="_Toc191588542" w:id="75"/>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24</w:t>
      </w:r>
      <w:r w:rsidRPr="006B15EA">
        <w:rPr>
          <w:rFonts w:ascii="Times New Roman" w:hAnsi="Times New Roman" w:cs="Times New Roman"/>
        </w:rPr>
        <w:fldChar w:fldCharType="end"/>
      </w:r>
      <w:r w:rsidRPr="006B15EA">
        <w:rPr>
          <w:rFonts w:ascii="Times New Roman" w:hAnsi="Times New Roman" w:cs="Times New Roman"/>
        </w:rPr>
        <w:t>: Manufacturing Flow Chart for Bumper</w:t>
      </w:r>
      <w:bookmarkEnd w:id="75"/>
    </w:p>
    <w:p w:rsidR="2D139C44" w:rsidP="6749D6BE" w:rsidRDefault="2D139C44" w14:paraId="09A3F8A9" w14:textId="30AD8087">
      <w:pPr>
        <w:pStyle w:val="Heading2"/>
        <w:rPr>
          <w:rFonts w:ascii="Times New Roman" w:hAnsi="Times New Roman" w:eastAsia="Times New Roman" w:cs="Times New Roman"/>
          <w:sz w:val="28"/>
          <w:szCs w:val="28"/>
        </w:rPr>
      </w:pPr>
      <w:bookmarkStart w:name="_Toc191588515" w:id="76"/>
      <w:r w:rsidRPr="6749D6BE">
        <w:rPr>
          <w:rFonts w:ascii="Times New Roman" w:hAnsi="Times New Roman" w:eastAsia="Times New Roman" w:cs="Times New Roman"/>
        </w:rPr>
        <w:t>Trailer</w:t>
      </w:r>
      <w:bookmarkEnd w:id="76"/>
      <w:r w:rsidRPr="6749D6BE">
        <w:rPr>
          <w:rFonts w:ascii="Times New Roman" w:hAnsi="Times New Roman" w:eastAsia="Times New Roman" w:cs="Times New Roman"/>
        </w:rPr>
        <w:t xml:space="preserve"> </w:t>
      </w:r>
    </w:p>
    <w:p w:rsidR="75ACE185" w:rsidP="6749D6BE" w:rsidRDefault="06466AD8" w14:paraId="4AA499A7" w14:textId="4DE7F737">
      <w:pPr>
        <w:rPr>
          <w:rFonts w:ascii="Times New Roman" w:hAnsi="Times New Roman" w:eastAsia="Times New Roman" w:cs="Times New Roman"/>
        </w:rPr>
      </w:pPr>
      <w:r w:rsidRPr="44B41F31">
        <w:rPr>
          <w:rFonts w:ascii="Times New Roman" w:hAnsi="Times New Roman" w:eastAsia="Times New Roman" w:cs="Times New Roman"/>
        </w:rPr>
        <w:t xml:space="preserve">The manufacturing plan for the trailer </w:t>
      </w:r>
      <w:proofErr w:type="gramStart"/>
      <w:r w:rsidRPr="44B41F31">
        <w:rPr>
          <w:rFonts w:ascii="Times New Roman" w:hAnsi="Times New Roman" w:eastAsia="Times New Roman" w:cs="Times New Roman"/>
        </w:rPr>
        <w:t xml:space="preserve">is </w:t>
      </w:r>
      <w:r w:rsidRPr="6749D6BE" w:rsidR="3206D0B7">
        <w:rPr>
          <w:rFonts w:ascii="Times New Roman" w:hAnsi="Times New Roman" w:eastAsia="Times New Roman" w:cs="Times New Roman"/>
        </w:rPr>
        <w:t>displayed</w:t>
      </w:r>
      <w:proofErr w:type="gramEnd"/>
      <w:r w:rsidRPr="44B41F31">
        <w:rPr>
          <w:rFonts w:ascii="Times New Roman" w:hAnsi="Times New Roman" w:eastAsia="Times New Roman" w:cs="Times New Roman"/>
        </w:rPr>
        <w:t xml:space="preserve"> in Figure </w:t>
      </w:r>
      <w:r w:rsidR="008D395B">
        <w:rPr>
          <w:rFonts w:ascii="Times New Roman" w:hAnsi="Times New Roman" w:eastAsia="Times New Roman" w:cs="Times New Roman"/>
        </w:rPr>
        <w:t>25</w:t>
      </w:r>
      <w:r w:rsidRPr="6749D6BE">
        <w:rPr>
          <w:rFonts w:ascii="Times New Roman" w:hAnsi="Times New Roman" w:eastAsia="Times New Roman" w:cs="Times New Roman"/>
        </w:rPr>
        <w:t>.</w:t>
      </w:r>
      <w:r w:rsidRPr="44B41F31">
        <w:rPr>
          <w:rFonts w:ascii="Times New Roman" w:hAnsi="Times New Roman" w:eastAsia="Times New Roman" w:cs="Times New Roman"/>
        </w:rPr>
        <w:t xml:space="preserve"> </w:t>
      </w:r>
      <w:proofErr w:type="gramStart"/>
      <w:r w:rsidRPr="5163715F" w:rsidR="2E7DF231">
        <w:rPr>
          <w:rFonts w:ascii="Times New Roman" w:hAnsi="Times New Roman" w:eastAsia="Times New Roman" w:cs="Times New Roman"/>
        </w:rPr>
        <w:t>Similar to</w:t>
      </w:r>
      <w:proofErr w:type="gramEnd"/>
      <w:r w:rsidRPr="5163715F" w:rsidR="2E7DF231">
        <w:rPr>
          <w:rFonts w:ascii="Times New Roman" w:hAnsi="Times New Roman" w:eastAsia="Times New Roman" w:cs="Times New Roman"/>
        </w:rPr>
        <w:t xml:space="preserve"> </w:t>
      </w:r>
      <w:r w:rsidRPr="5163715F">
        <w:rPr>
          <w:rFonts w:ascii="Times New Roman" w:hAnsi="Times New Roman" w:eastAsia="Times New Roman" w:cs="Times New Roman"/>
        </w:rPr>
        <w:t>bumper</w:t>
      </w:r>
      <w:r w:rsidRPr="44B41F31">
        <w:rPr>
          <w:rFonts w:ascii="Times New Roman" w:hAnsi="Times New Roman" w:eastAsia="Times New Roman" w:cs="Times New Roman"/>
        </w:rPr>
        <w:t xml:space="preserve">, the trailer was drawn in CAD and </w:t>
      </w:r>
      <w:r w:rsidRPr="6749D6BE" w:rsidR="0439B261">
        <w:rPr>
          <w:rFonts w:ascii="Times New Roman" w:hAnsi="Times New Roman" w:eastAsia="Times New Roman" w:cs="Times New Roman"/>
        </w:rPr>
        <w:t>laser</w:t>
      </w:r>
      <w:r w:rsidRPr="6870E4E1" w:rsidR="51586F2B">
        <w:rPr>
          <w:rFonts w:ascii="Times New Roman" w:hAnsi="Times New Roman" w:eastAsia="Times New Roman" w:cs="Times New Roman"/>
        </w:rPr>
        <w:t>-</w:t>
      </w:r>
      <w:r w:rsidRPr="6749D6BE" w:rsidR="0439B261">
        <w:rPr>
          <w:rFonts w:ascii="Times New Roman" w:hAnsi="Times New Roman" w:eastAsia="Times New Roman" w:cs="Times New Roman"/>
        </w:rPr>
        <w:t>cut out of cardboard</w:t>
      </w:r>
      <w:r w:rsidRPr="6749D6BE">
        <w:rPr>
          <w:rFonts w:ascii="Times New Roman" w:hAnsi="Times New Roman" w:eastAsia="Times New Roman" w:cs="Times New Roman"/>
        </w:rPr>
        <w:t xml:space="preserve">. </w:t>
      </w:r>
      <w:r w:rsidRPr="672246A0" w:rsidR="5B6FB772">
        <w:rPr>
          <w:rFonts w:ascii="Times New Roman" w:hAnsi="Times New Roman" w:eastAsia="Times New Roman" w:cs="Times New Roman"/>
        </w:rPr>
        <w:t xml:space="preserve">Due to the </w:t>
      </w:r>
      <w:r w:rsidRPr="672246A0" w:rsidR="2C325A7B">
        <w:rPr>
          <w:rFonts w:ascii="Times New Roman" w:hAnsi="Times New Roman" w:eastAsia="Times New Roman" w:cs="Times New Roman"/>
        </w:rPr>
        <w:t>constraints</w:t>
      </w:r>
      <w:r w:rsidRPr="672246A0" w:rsidR="5B6FB772">
        <w:rPr>
          <w:rFonts w:ascii="Times New Roman" w:hAnsi="Times New Roman" w:eastAsia="Times New Roman" w:cs="Times New Roman"/>
        </w:rPr>
        <w:t xml:space="preserve"> </w:t>
      </w:r>
      <w:r w:rsidRPr="672246A0" w:rsidR="47421230">
        <w:rPr>
          <w:rFonts w:ascii="Times New Roman" w:hAnsi="Times New Roman" w:eastAsia="Times New Roman" w:cs="Times New Roman"/>
        </w:rPr>
        <w:t>of using only</w:t>
      </w:r>
      <w:r w:rsidRPr="6749D6BE" w:rsidR="5B6FB772">
        <w:rPr>
          <w:rFonts w:ascii="Times New Roman" w:hAnsi="Times New Roman" w:eastAsia="Times New Roman" w:cs="Times New Roman"/>
        </w:rPr>
        <w:t xml:space="preserve"> the </w:t>
      </w:r>
      <w:r w:rsidRPr="672246A0" w:rsidR="47421230">
        <w:rPr>
          <w:rFonts w:ascii="Times New Roman" w:hAnsi="Times New Roman" w:eastAsia="Times New Roman" w:cs="Times New Roman"/>
        </w:rPr>
        <w:t xml:space="preserve">laser table for the </w:t>
      </w:r>
      <w:r w:rsidRPr="6749D6BE" w:rsidR="5B6FB772">
        <w:rPr>
          <w:rFonts w:ascii="Times New Roman" w:hAnsi="Times New Roman" w:eastAsia="Times New Roman" w:cs="Times New Roman"/>
        </w:rPr>
        <w:t xml:space="preserve">first </w:t>
      </w:r>
      <w:r w:rsidRPr="672246A0" w:rsidR="47421230">
        <w:rPr>
          <w:rFonts w:ascii="Times New Roman" w:hAnsi="Times New Roman" w:eastAsia="Times New Roman" w:cs="Times New Roman"/>
        </w:rPr>
        <w:t xml:space="preserve">design </w:t>
      </w:r>
      <w:r w:rsidRPr="6749D6BE" w:rsidR="5B6FB772">
        <w:rPr>
          <w:rFonts w:ascii="Times New Roman" w:hAnsi="Times New Roman" w:eastAsia="Times New Roman" w:cs="Times New Roman"/>
        </w:rPr>
        <w:t>iteration</w:t>
      </w:r>
      <w:r w:rsidRPr="6749D6BE" w:rsidR="5B6FB772">
        <w:rPr>
          <w:rFonts w:ascii="Times New Roman" w:hAnsi="Times New Roman" w:eastAsia="Times New Roman" w:cs="Times New Roman"/>
        </w:rPr>
        <w:t xml:space="preserve">, </w:t>
      </w:r>
      <w:r w:rsidRPr="6749D6BE" w:rsidR="117E7F1B">
        <w:rPr>
          <w:rFonts w:ascii="Times New Roman" w:hAnsi="Times New Roman" w:eastAsia="Times New Roman" w:cs="Times New Roman"/>
        </w:rPr>
        <w:t xml:space="preserve">the team created CAD drawings of rectangles </w:t>
      </w:r>
      <w:r w:rsidRPr="672246A0" w:rsidR="1617F7D7">
        <w:rPr>
          <w:rFonts w:ascii="Times New Roman" w:hAnsi="Times New Roman" w:eastAsia="Times New Roman" w:cs="Times New Roman"/>
        </w:rPr>
        <w:t>with the specified dimensions</w:t>
      </w:r>
      <w:r w:rsidRPr="672246A0" w:rsidR="5DFD0352">
        <w:rPr>
          <w:rFonts w:ascii="Times New Roman" w:hAnsi="Times New Roman" w:eastAsia="Times New Roman" w:cs="Times New Roman"/>
        </w:rPr>
        <w:t>,</w:t>
      </w:r>
      <w:r w:rsidRPr="672246A0" w:rsidR="1617F7D7">
        <w:rPr>
          <w:rFonts w:ascii="Times New Roman" w:hAnsi="Times New Roman" w:eastAsia="Times New Roman" w:cs="Times New Roman"/>
        </w:rPr>
        <w:t xml:space="preserve"> </w:t>
      </w:r>
      <w:r w:rsidRPr="6749D6BE" w:rsidR="117E7F1B">
        <w:rPr>
          <w:rFonts w:ascii="Times New Roman" w:hAnsi="Times New Roman" w:eastAsia="Times New Roman" w:cs="Times New Roman"/>
        </w:rPr>
        <w:t xml:space="preserve">which </w:t>
      </w:r>
      <w:proofErr w:type="gramStart"/>
      <w:r w:rsidRPr="6749D6BE" w:rsidR="117E7F1B">
        <w:rPr>
          <w:rFonts w:ascii="Times New Roman" w:hAnsi="Times New Roman" w:eastAsia="Times New Roman" w:cs="Times New Roman"/>
        </w:rPr>
        <w:t xml:space="preserve">were </w:t>
      </w:r>
      <w:r w:rsidRPr="672246A0" w:rsidR="504A10F7">
        <w:rPr>
          <w:rFonts w:ascii="Times New Roman" w:hAnsi="Times New Roman" w:eastAsia="Times New Roman" w:cs="Times New Roman"/>
        </w:rPr>
        <w:t xml:space="preserve">then </w:t>
      </w:r>
      <w:r w:rsidRPr="6749D6BE" w:rsidR="117E7F1B">
        <w:rPr>
          <w:rFonts w:ascii="Times New Roman" w:hAnsi="Times New Roman" w:eastAsia="Times New Roman" w:cs="Times New Roman"/>
        </w:rPr>
        <w:t>cut</w:t>
      </w:r>
      <w:proofErr w:type="gramEnd"/>
      <w:r w:rsidRPr="6749D6BE" w:rsidR="117E7F1B">
        <w:rPr>
          <w:rFonts w:ascii="Times New Roman" w:hAnsi="Times New Roman" w:eastAsia="Times New Roman" w:cs="Times New Roman"/>
        </w:rPr>
        <w:t xml:space="preserve"> and then glued together. </w:t>
      </w:r>
      <w:r w:rsidRPr="4E1205A2" w:rsidR="117E7F1B">
        <w:rPr>
          <w:rFonts w:ascii="Times New Roman" w:hAnsi="Times New Roman" w:eastAsia="Times New Roman" w:cs="Times New Roman"/>
        </w:rPr>
        <w:t xml:space="preserve">This </w:t>
      </w:r>
      <w:r w:rsidRPr="4E1205A2" w:rsidR="76C95495">
        <w:rPr>
          <w:rFonts w:ascii="Times New Roman" w:hAnsi="Times New Roman" w:eastAsia="Times New Roman" w:cs="Times New Roman"/>
        </w:rPr>
        <w:t xml:space="preserve">provided </w:t>
      </w:r>
      <w:r w:rsidRPr="1A83357A" w:rsidR="76C95495">
        <w:rPr>
          <w:rFonts w:ascii="Times New Roman" w:hAnsi="Times New Roman" w:eastAsia="Times New Roman" w:cs="Times New Roman"/>
        </w:rPr>
        <w:t xml:space="preserve">a strong </w:t>
      </w:r>
      <w:r w:rsidRPr="1A83357A" w:rsidR="6622D119">
        <w:rPr>
          <w:rFonts w:ascii="Times New Roman" w:hAnsi="Times New Roman" w:eastAsia="Times New Roman" w:cs="Times New Roman"/>
        </w:rPr>
        <w:t>baseline</w:t>
      </w:r>
      <w:r w:rsidRPr="6749D6BE" w:rsidR="6622D119">
        <w:rPr>
          <w:rFonts w:ascii="Times New Roman" w:hAnsi="Times New Roman" w:eastAsia="Times New Roman" w:cs="Times New Roman"/>
        </w:rPr>
        <w:t xml:space="preserve"> for the dimensions of the trailer, which this iteration </w:t>
      </w:r>
      <w:proofErr w:type="gramStart"/>
      <w:r w:rsidRPr="6749D6BE" w:rsidR="6622D119">
        <w:rPr>
          <w:rFonts w:ascii="Times New Roman" w:hAnsi="Times New Roman" w:eastAsia="Times New Roman" w:cs="Times New Roman"/>
        </w:rPr>
        <w:t>is focused</w:t>
      </w:r>
      <w:proofErr w:type="gramEnd"/>
      <w:r w:rsidRPr="6749D6BE" w:rsidR="6622D119">
        <w:rPr>
          <w:rFonts w:ascii="Times New Roman" w:hAnsi="Times New Roman" w:eastAsia="Times New Roman" w:cs="Times New Roman"/>
        </w:rPr>
        <w:t xml:space="preserve"> on nailing.</w:t>
      </w:r>
      <w:r w:rsidRPr="6749D6BE" w:rsidR="7D9D9AFF">
        <w:rPr>
          <w:rFonts w:ascii="Times New Roman" w:hAnsi="Times New Roman" w:eastAsia="Times New Roman" w:cs="Times New Roman"/>
        </w:rPr>
        <w:t xml:space="preserve"> After analysis of the trailer, it was determined that the dimensions of an ideal trailer </w:t>
      </w:r>
      <w:proofErr w:type="gramStart"/>
      <w:r w:rsidRPr="6749D6BE" w:rsidR="7D9D9AFF">
        <w:rPr>
          <w:rFonts w:ascii="Times New Roman" w:hAnsi="Times New Roman" w:eastAsia="Times New Roman" w:cs="Times New Roman"/>
        </w:rPr>
        <w:t>were successfully replicated</w:t>
      </w:r>
      <w:proofErr w:type="gramEnd"/>
      <w:r w:rsidRPr="6749D6BE" w:rsidR="7D9D9AFF">
        <w:rPr>
          <w:rFonts w:ascii="Times New Roman" w:hAnsi="Times New Roman" w:eastAsia="Times New Roman" w:cs="Times New Roman"/>
        </w:rPr>
        <w:t>.</w:t>
      </w:r>
    </w:p>
    <w:p w:rsidR="006B15EA" w:rsidP="006B15EA" w:rsidRDefault="117E7F1B" w14:paraId="6B6C2357" w14:textId="77777777">
      <w:pPr>
        <w:keepNext/>
      </w:pPr>
      <w:r w:rsidRPr="6749D6BE">
        <w:rPr>
          <w:rFonts w:ascii="Times New Roman" w:hAnsi="Times New Roman" w:eastAsia="Times New Roman" w:cs="Times New Roman"/>
        </w:rPr>
        <w:lastRenderedPageBreak/>
        <w:t xml:space="preserve"> </w:t>
      </w:r>
      <w:r w:rsidR="70068BD8">
        <w:rPr>
          <w:noProof/>
        </w:rPr>
        <w:drawing>
          <wp:inline distT="0" distB="0" distL="0" distR="0" wp14:anchorId="1B9540C2" wp14:editId="057F0FCF">
            <wp:extent cx="5943600" cy="4695824"/>
            <wp:effectExtent l="9525" t="9525" r="9525" b="9525"/>
            <wp:docPr id="1075564851" name="Picture 107556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564851"/>
                    <pic:cNvPicPr/>
                  </pic:nvPicPr>
                  <pic:blipFill>
                    <a:blip r:embed="rId79">
                      <a:extLst>
                        <a:ext uri="{28A0092B-C50C-407E-A947-70E740481C1C}">
                          <a14:useLocalDpi xmlns:a14="http://schemas.microsoft.com/office/drawing/2010/main" val="0"/>
                        </a:ext>
                      </a:extLst>
                    </a:blip>
                    <a:stretch>
                      <a:fillRect/>
                    </a:stretch>
                  </pic:blipFill>
                  <pic:spPr>
                    <a:xfrm>
                      <a:off x="0" y="0"/>
                      <a:ext cx="5943600" cy="4695824"/>
                    </a:xfrm>
                    <a:prstGeom prst="rect">
                      <a:avLst/>
                    </a:prstGeom>
                    <a:ln w="9525">
                      <a:solidFill>
                        <a:schemeClr val="tx1">
                          <a:lumMod val="95000"/>
                          <a:lumOff val="5000"/>
                        </a:schemeClr>
                      </a:solidFill>
                      <a:prstDash val="solid"/>
                    </a:ln>
                  </pic:spPr>
                </pic:pic>
              </a:graphicData>
            </a:graphic>
          </wp:inline>
        </w:drawing>
      </w:r>
    </w:p>
    <w:p w:rsidRPr="006B15EA" w:rsidR="75ACE185" w:rsidP="006B15EA" w:rsidRDefault="006B15EA" w14:paraId="1A3DE446" w14:textId="674ACF22">
      <w:pPr>
        <w:pStyle w:val="Caption"/>
        <w:jc w:val="center"/>
        <w:rPr>
          <w:rFonts w:ascii="Times New Roman" w:hAnsi="Times New Roman" w:cs="Times New Roman"/>
        </w:rPr>
      </w:pPr>
      <w:bookmarkStart w:name="_Toc191588543" w:id="77"/>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Pr>
          <w:rFonts w:ascii="Times New Roman" w:hAnsi="Times New Roman" w:cs="Times New Roman"/>
          <w:noProof/>
        </w:rPr>
        <w:t>25</w:t>
      </w:r>
      <w:r w:rsidRPr="006B15EA">
        <w:rPr>
          <w:rFonts w:ascii="Times New Roman" w:hAnsi="Times New Roman" w:cs="Times New Roman"/>
        </w:rPr>
        <w:fldChar w:fldCharType="end"/>
      </w:r>
      <w:r w:rsidRPr="006B15EA">
        <w:rPr>
          <w:rFonts w:ascii="Times New Roman" w:hAnsi="Times New Roman" w:cs="Times New Roman"/>
        </w:rPr>
        <w:t>: Manufacturing Flow Chart for Trailer</w:t>
      </w:r>
      <w:bookmarkEnd w:id="77"/>
    </w:p>
    <w:p w:rsidR="435F770E" w:rsidP="6749D6BE" w:rsidRDefault="435F770E" w14:paraId="50996263" w14:textId="5BF30D0A">
      <w:pPr>
        <w:pStyle w:val="Heading2"/>
        <w:rPr>
          <w:rFonts w:ascii="Times New Roman" w:hAnsi="Times New Roman" w:eastAsia="Times New Roman" w:cs="Times New Roman"/>
          <w:sz w:val="28"/>
          <w:szCs w:val="28"/>
        </w:rPr>
      </w:pPr>
      <w:bookmarkStart w:name="_Toc191588516" w:id="78"/>
      <w:r w:rsidRPr="6749D6BE">
        <w:rPr>
          <w:rFonts w:ascii="Times New Roman" w:hAnsi="Times New Roman" w:eastAsia="Times New Roman" w:cs="Times New Roman"/>
        </w:rPr>
        <w:t>Hitch</w:t>
      </w:r>
      <w:bookmarkEnd w:id="78"/>
    </w:p>
    <w:p w:rsidRPr="008441EB" w:rsidR="73CDFA1D" w:rsidP="5E004FF2" w:rsidRDefault="5A0B8302" w14:paraId="0B8AA2D0" w14:textId="4D7D56BF">
      <w:pPr>
        <w:rPr>
          <w:rFonts w:ascii="Times New Roman" w:hAnsi="Times New Roman" w:cs="Times New Roman"/>
        </w:rPr>
      </w:pPr>
      <w:r w:rsidRPr="008441EB">
        <w:rPr>
          <w:rFonts w:ascii="Times New Roman" w:hAnsi="Times New Roman" w:cs="Times New Roman"/>
        </w:rPr>
        <w:t xml:space="preserve">The manufacturing plan for the hitch </w:t>
      </w:r>
      <w:proofErr w:type="gramStart"/>
      <w:r w:rsidRPr="008441EB">
        <w:rPr>
          <w:rFonts w:ascii="Times New Roman" w:hAnsi="Times New Roman" w:cs="Times New Roman"/>
        </w:rPr>
        <w:t>is displayed</w:t>
      </w:r>
      <w:proofErr w:type="gramEnd"/>
      <w:r w:rsidRPr="008441EB">
        <w:rPr>
          <w:rFonts w:ascii="Times New Roman" w:hAnsi="Times New Roman" w:cs="Times New Roman"/>
        </w:rPr>
        <w:t xml:space="preserve"> in </w:t>
      </w:r>
      <w:r w:rsidRPr="008441EB" w:rsidR="008D395B">
        <w:rPr>
          <w:rFonts w:ascii="Times New Roman" w:hAnsi="Times New Roman" w:cs="Times New Roman"/>
        </w:rPr>
        <w:t>F</w:t>
      </w:r>
      <w:r w:rsidRPr="008441EB">
        <w:rPr>
          <w:rFonts w:ascii="Times New Roman" w:hAnsi="Times New Roman" w:cs="Times New Roman"/>
        </w:rPr>
        <w:t xml:space="preserve">igure </w:t>
      </w:r>
      <w:r w:rsidRPr="008441EB" w:rsidR="008D395B">
        <w:rPr>
          <w:rFonts w:ascii="Times New Roman" w:hAnsi="Times New Roman" w:cs="Times New Roman"/>
        </w:rPr>
        <w:t>26</w:t>
      </w:r>
      <w:r w:rsidRPr="008441EB">
        <w:rPr>
          <w:rFonts w:ascii="Times New Roman" w:hAnsi="Times New Roman" w:cs="Times New Roman"/>
        </w:rPr>
        <w:t xml:space="preserve">. </w:t>
      </w:r>
      <w:r w:rsidRPr="008441EB" w:rsidR="2E4405BD">
        <w:rPr>
          <w:rFonts w:ascii="Times New Roman" w:hAnsi="Times New Roman" w:cs="Times New Roman"/>
        </w:rPr>
        <w:t>T</w:t>
      </w:r>
      <w:r w:rsidRPr="008441EB" w:rsidR="7073F16E">
        <w:rPr>
          <w:rFonts w:ascii="Times New Roman" w:hAnsi="Times New Roman" w:cs="Times New Roman"/>
        </w:rPr>
        <w:t xml:space="preserve">he limitations presented for the first design iteration forced the team to take </w:t>
      </w:r>
      <w:proofErr w:type="gramStart"/>
      <w:r w:rsidRPr="008441EB" w:rsidR="7073F16E">
        <w:rPr>
          <w:rFonts w:ascii="Times New Roman" w:hAnsi="Times New Roman" w:cs="Times New Roman"/>
        </w:rPr>
        <w:t>a new approach</w:t>
      </w:r>
      <w:proofErr w:type="gramEnd"/>
      <w:r w:rsidRPr="008441EB" w:rsidR="7073F16E">
        <w:rPr>
          <w:rFonts w:ascii="Times New Roman" w:hAnsi="Times New Roman" w:cs="Times New Roman"/>
        </w:rPr>
        <w:t xml:space="preserve"> </w:t>
      </w:r>
      <w:r w:rsidRPr="008441EB" w:rsidR="1C194FAC">
        <w:rPr>
          <w:rFonts w:ascii="Times New Roman" w:hAnsi="Times New Roman" w:cs="Times New Roman"/>
        </w:rPr>
        <w:t>to</w:t>
      </w:r>
      <w:r w:rsidRPr="008441EB" w:rsidR="7073F16E">
        <w:rPr>
          <w:rFonts w:ascii="Times New Roman" w:hAnsi="Times New Roman" w:cs="Times New Roman"/>
        </w:rPr>
        <w:t xml:space="preserve"> the hitch.</w:t>
      </w:r>
      <w:r w:rsidRPr="008441EB" w:rsidR="5801E013">
        <w:rPr>
          <w:rFonts w:ascii="Times New Roman" w:hAnsi="Times New Roman" w:cs="Times New Roman"/>
        </w:rPr>
        <w:t xml:space="preserve"> </w:t>
      </w:r>
      <w:r w:rsidRPr="008441EB" w:rsidR="36609A6F">
        <w:rPr>
          <w:rFonts w:ascii="Times New Roman" w:hAnsi="Times New Roman" w:cs="Times New Roman"/>
        </w:rPr>
        <w:t xml:space="preserve">These </w:t>
      </w:r>
      <w:r w:rsidRPr="008441EB" w:rsidR="6896E302">
        <w:rPr>
          <w:rFonts w:ascii="Times New Roman" w:hAnsi="Times New Roman" w:cs="Times New Roman"/>
        </w:rPr>
        <w:t>constraints</w:t>
      </w:r>
      <w:r w:rsidRPr="008441EB" w:rsidR="36609A6F">
        <w:rPr>
          <w:rFonts w:ascii="Times New Roman" w:hAnsi="Times New Roman" w:cs="Times New Roman"/>
        </w:rPr>
        <w:t xml:space="preserve"> made it difficult to produce the two sections of the hitch already attached to the bumper an</w:t>
      </w:r>
      <w:r w:rsidRPr="008441EB" w:rsidR="0CAC70A9">
        <w:rPr>
          <w:rFonts w:ascii="Times New Roman" w:hAnsi="Times New Roman" w:cs="Times New Roman"/>
        </w:rPr>
        <w:t>d trailer</w:t>
      </w:r>
      <w:r w:rsidRPr="008441EB" w:rsidR="2471B761">
        <w:rPr>
          <w:rFonts w:ascii="Times New Roman" w:hAnsi="Times New Roman" w:cs="Times New Roman"/>
        </w:rPr>
        <w:t xml:space="preserve">. As a solution, the team produced the hitch as a </w:t>
      </w:r>
      <w:r w:rsidRPr="008441EB" w:rsidR="558AF5A3">
        <w:rPr>
          <w:rFonts w:ascii="Times New Roman" w:hAnsi="Times New Roman" w:cs="Times New Roman"/>
        </w:rPr>
        <w:t xml:space="preserve">separate </w:t>
      </w:r>
      <w:r w:rsidRPr="008441EB" w:rsidR="2471B761">
        <w:rPr>
          <w:rFonts w:ascii="Times New Roman" w:hAnsi="Times New Roman" w:cs="Times New Roman"/>
        </w:rPr>
        <w:t>2D</w:t>
      </w:r>
      <w:r w:rsidRPr="008441EB" w:rsidR="2471B761">
        <w:rPr>
          <w:rFonts w:ascii="Times New Roman" w:hAnsi="Times New Roman" w:cs="Times New Roman"/>
        </w:rPr>
        <w:t xml:space="preserve"> model</w:t>
      </w:r>
      <w:r w:rsidRPr="008441EB" w:rsidR="28B57793">
        <w:rPr>
          <w:rFonts w:ascii="Times New Roman" w:hAnsi="Times New Roman" w:cs="Times New Roman"/>
        </w:rPr>
        <w:t>.</w:t>
      </w:r>
      <w:r w:rsidRPr="008441EB" w:rsidR="2471B761">
        <w:rPr>
          <w:rFonts w:ascii="Times New Roman" w:hAnsi="Times New Roman" w:cs="Times New Roman"/>
        </w:rPr>
        <w:t xml:space="preserve"> </w:t>
      </w:r>
      <w:r w:rsidRPr="008441EB" w:rsidR="2471B761">
        <w:rPr>
          <w:rFonts w:ascii="Times New Roman" w:hAnsi="Times New Roman" w:cs="Times New Roman"/>
        </w:rPr>
        <w:t xml:space="preserve">This allowed </w:t>
      </w:r>
      <w:r w:rsidRPr="008441EB" w:rsidR="22325880">
        <w:rPr>
          <w:rFonts w:ascii="Times New Roman" w:hAnsi="Times New Roman" w:cs="Times New Roman"/>
        </w:rPr>
        <w:t>for an accurate assessment of</w:t>
      </w:r>
      <w:r w:rsidRPr="008441EB" w:rsidR="2471B761">
        <w:rPr>
          <w:rFonts w:ascii="Times New Roman" w:hAnsi="Times New Roman" w:cs="Times New Roman"/>
        </w:rPr>
        <w:t xml:space="preserve"> th</w:t>
      </w:r>
      <w:r w:rsidRPr="008441EB" w:rsidR="0D553564">
        <w:rPr>
          <w:rFonts w:ascii="Times New Roman" w:hAnsi="Times New Roman" w:cs="Times New Roman"/>
        </w:rPr>
        <w:t xml:space="preserve">e </w:t>
      </w:r>
      <w:r w:rsidRPr="008441EB" w:rsidR="0D553564">
        <w:rPr>
          <w:rFonts w:ascii="Times New Roman" w:hAnsi="Times New Roman" w:cs="Times New Roman"/>
        </w:rPr>
        <w:t xml:space="preserve">dimensions of the hitch while still </w:t>
      </w:r>
      <w:r w:rsidRPr="008441EB" w:rsidR="1EE75D61">
        <w:rPr>
          <w:rFonts w:ascii="Times New Roman" w:hAnsi="Times New Roman" w:cs="Times New Roman"/>
        </w:rPr>
        <w:t>adhering to</w:t>
      </w:r>
      <w:r w:rsidRPr="008441EB" w:rsidR="0D553564">
        <w:rPr>
          <w:rFonts w:ascii="Times New Roman" w:hAnsi="Times New Roman" w:cs="Times New Roman"/>
        </w:rPr>
        <w:t xml:space="preserve"> the limitations </w:t>
      </w:r>
      <w:r w:rsidRPr="008441EB" w:rsidR="0D553564">
        <w:rPr>
          <w:rFonts w:ascii="Times New Roman" w:hAnsi="Times New Roman" w:cs="Times New Roman"/>
        </w:rPr>
        <w:t xml:space="preserve">of the first iteration. The team </w:t>
      </w:r>
      <w:r w:rsidRPr="008441EB" w:rsidR="29357B86">
        <w:rPr>
          <w:rFonts w:ascii="Times New Roman" w:hAnsi="Times New Roman" w:cs="Times New Roman"/>
        </w:rPr>
        <w:t>determined</w:t>
      </w:r>
      <w:r w:rsidRPr="008441EB" w:rsidR="0D553564">
        <w:rPr>
          <w:rFonts w:ascii="Times New Roman" w:hAnsi="Times New Roman" w:cs="Times New Roman"/>
        </w:rPr>
        <w:t xml:space="preserve"> that the hitch produced met the dimensio</w:t>
      </w:r>
      <w:r w:rsidRPr="008441EB" w:rsidR="7228FEB8">
        <w:rPr>
          <w:rFonts w:ascii="Times New Roman" w:hAnsi="Times New Roman" w:cs="Times New Roman"/>
        </w:rPr>
        <w:t>nal requirements.</w:t>
      </w:r>
    </w:p>
    <w:p w:rsidR="006B15EA" w:rsidP="006B15EA" w:rsidRDefault="6E9D5896" w14:paraId="617BE874" w14:textId="77777777">
      <w:pPr>
        <w:keepNext/>
      </w:pPr>
      <w:r>
        <w:rPr>
          <w:noProof/>
        </w:rPr>
        <w:lastRenderedPageBreak/>
        <w:drawing>
          <wp:inline distT="0" distB="0" distL="0" distR="0" wp14:anchorId="0F4A824C" wp14:editId="4D24F491">
            <wp:extent cx="5943600" cy="4019550"/>
            <wp:effectExtent l="9525" t="9525" r="9525" b="9525"/>
            <wp:docPr id="1917254715" name="Picture 19172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4019550"/>
                    </a:xfrm>
                    <a:prstGeom prst="rect">
                      <a:avLst/>
                    </a:prstGeom>
                    <a:ln w="9525">
                      <a:solidFill>
                        <a:schemeClr val="tx1">
                          <a:lumMod val="95000"/>
                          <a:lumOff val="5000"/>
                        </a:schemeClr>
                      </a:solidFill>
                      <a:prstDash val="solid"/>
                    </a:ln>
                  </pic:spPr>
                </pic:pic>
              </a:graphicData>
            </a:graphic>
          </wp:inline>
        </w:drawing>
      </w:r>
    </w:p>
    <w:p w:rsidRPr="006B15EA" w:rsidR="6E9D5896" w:rsidP="006B15EA" w:rsidRDefault="006B15EA" w14:paraId="6F507518" w14:textId="60089865">
      <w:pPr>
        <w:pStyle w:val="Caption"/>
        <w:jc w:val="center"/>
        <w:rPr>
          <w:rFonts w:ascii="Times New Roman" w:hAnsi="Times New Roman" w:cs="Times New Roman"/>
        </w:rPr>
      </w:pPr>
      <w:bookmarkStart w:name="_Toc191588544" w:id="79"/>
      <w:r w:rsidRPr="006B15EA">
        <w:rPr>
          <w:rFonts w:ascii="Times New Roman" w:hAnsi="Times New Roman" w:cs="Times New Roman"/>
        </w:rPr>
        <w:t xml:space="preserve">Figure </w:t>
      </w:r>
      <w:r w:rsidRPr="006B15EA">
        <w:rPr>
          <w:rFonts w:ascii="Times New Roman" w:hAnsi="Times New Roman" w:cs="Times New Roman"/>
        </w:rPr>
        <w:fldChar w:fldCharType="begin"/>
      </w:r>
      <w:r w:rsidRPr="006B15EA">
        <w:rPr>
          <w:rFonts w:ascii="Times New Roman" w:hAnsi="Times New Roman" w:cs="Times New Roman"/>
        </w:rPr>
        <w:instrText xml:space="preserve"> SEQ Figure \* ARABIC </w:instrText>
      </w:r>
      <w:r w:rsidRPr="006B15EA">
        <w:rPr>
          <w:rFonts w:ascii="Times New Roman" w:hAnsi="Times New Roman" w:cs="Times New Roman"/>
        </w:rPr>
        <w:fldChar w:fldCharType="separate"/>
      </w:r>
      <w:r w:rsidRPr="006B15EA">
        <w:rPr>
          <w:rFonts w:ascii="Times New Roman" w:hAnsi="Times New Roman" w:cs="Times New Roman"/>
          <w:noProof/>
        </w:rPr>
        <w:t>26</w:t>
      </w:r>
      <w:r w:rsidRPr="006B15EA">
        <w:rPr>
          <w:rFonts w:ascii="Times New Roman" w:hAnsi="Times New Roman" w:cs="Times New Roman"/>
        </w:rPr>
        <w:fldChar w:fldCharType="end"/>
      </w:r>
      <w:r w:rsidRPr="006B15EA">
        <w:rPr>
          <w:rFonts w:ascii="Times New Roman" w:hAnsi="Times New Roman" w:cs="Times New Roman"/>
        </w:rPr>
        <w:t>: Manufacturing Flow Chart for Hitch</w:t>
      </w:r>
      <w:bookmarkEnd w:id="79"/>
    </w:p>
    <w:p w:rsidR="4BAC78E8" w:rsidP="0030765F" w:rsidRDefault="2D139C44" w14:paraId="10C5A6EE" w14:textId="7A685350">
      <w:pPr>
        <w:pStyle w:val="Heading1"/>
        <w:rPr>
          <w:rFonts w:ascii="Times New Roman" w:hAnsi="Times New Roman" w:eastAsia="Times New Roman" w:cs="Times New Roman"/>
        </w:rPr>
      </w:pPr>
      <w:bookmarkStart w:name="_Toc191588517" w:id="80"/>
      <w:r w:rsidRPr="4BAC78E8">
        <w:rPr>
          <w:rFonts w:ascii="Times New Roman" w:hAnsi="Times New Roman" w:eastAsia="Times New Roman" w:cs="Times New Roman"/>
        </w:rPr>
        <w:t>Testing and Validation (Design Iteration 1)</w:t>
      </w:r>
      <w:bookmarkEnd w:id="80"/>
    </w:p>
    <w:p w:rsidR="544FD884" w:rsidP="6749D6BE" w:rsidRDefault="003730E5" w14:paraId="68EE62EA" w14:textId="19BDAE78">
      <w:pPr>
        <w:rPr>
          <w:rFonts w:ascii="Times New Roman" w:hAnsi="Times New Roman" w:eastAsia="Times New Roman" w:cs="Times New Roman"/>
        </w:rPr>
      </w:pPr>
      <w:r>
        <w:rPr>
          <w:rFonts w:ascii="Times New Roman" w:hAnsi="Times New Roman" w:cs="Times New Roman"/>
        </w:rPr>
        <w:t xml:space="preserve">For this design iteration, </w:t>
      </w:r>
      <w:r w:rsidR="00DA029C">
        <w:rPr>
          <w:rFonts w:ascii="Times New Roman" w:hAnsi="Times New Roman" w:cs="Times New Roman"/>
        </w:rPr>
        <w:t>the team chose six criteria</w:t>
      </w:r>
      <w:r w:rsidR="00BB3C37">
        <w:rPr>
          <w:rFonts w:ascii="Times New Roman" w:hAnsi="Times New Roman" w:cs="Times New Roman"/>
        </w:rPr>
        <w:t>:</w:t>
      </w:r>
      <w:r w:rsidR="00DA029C">
        <w:rPr>
          <w:rFonts w:ascii="Times New Roman" w:hAnsi="Times New Roman" w:cs="Times New Roman"/>
        </w:rPr>
        <w:t xml:space="preserve"> </w:t>
      </w:r>
      <w:r w:rsidR="008B0790">
        <w:rPr>
          <w:rFonts w:ascii="Times New Roman" w:hAnsi="Times New Roman" w:cs="Times New Roman"/>
        </w:rPr>
        <w:t xml:space="preserve">body dimensions, </w:t>
      </w:r>
      <w:r w:rsidR="00423FB7">
        <w:rPr>
          <w:rFonts w:ascii="Times New Roman" w:hAnsi="Times New Roman" w:cs="Times New Roman"/>
        </w:rPr>
        <w:t xml:space="preserve">tire </w:t>
      </w:r>
      <w:r w:rsidR="00921049">
        <w:rPr>
          <w:rFonts w:ascii="Times New Roman" w:hAnsi="Times New Roman" w:cs="Times New Roman"/>
        </w:rPr>
        <w:t xml:space="preserve">outer diameter </w:t>
      </w:r>
      <w:r w:rsidR="00423FB7">
        <w:rPr>
          <w:rFonts w:ascii="Times New Roman" w:hAnsi="Times New Roman" w:cs="Times New Roman"/>
        </w:rPr>
        <w:t xml:space="preserve">and </w:t>
      </w:r>
      <w:r w:rsidR="00862473">
        <w:rPr>
          <w:rFonts w:ascii="Times New Roman" w:hAnsi="Times New Roman" w:cs="Times New Roman"/>
        </w:rPr>
        <w:t>connection</w:t>
      </w:r>
      <w:r w:rsidR="00461981">
        <w:rPr>
          <w:rFonts w:ascii="Times New Roman" w:hAnsi="Times New Roman" w:cs="Times New Roman"/>
        </w:rPr>
        <w:t xml:space="preserve">, </w:t>
      </w:r>
      <w:r w:rsidR="00701ACB">
        <w:rPr>
          <w:rFonts w:ascii="Times New Roman" w:hAnsi="Times New Roman" w:cs="Times New Roman"/>
        </w:rPr>
        <w:t xml:space="preserve">Hitch connection, </w:t>
      </w:r>
      <w:r w:rsidR="00862473">
        <w:rPr>
          <w:rFonts w:ascii="Times New Roman" w:hAnsi="Times New Roman" w:cs="Times New Roman"/>
        </w:rPr>
        <w:t>T</w:t>
      </w:r>
      <w:r w:rsidR="0026569C">
        <w:rPr>
          <w:rFonts w:ascii="Times New Roman" w:hAnsi="Times New Roman" w:cs="Times New Roman"/>
        </w:rPr>
        <w:t>rine pride, bumper width, and trailer dimensions</w:t>
      </w:r>
      <w:r w:rsidR="00B56B4C">
        <w:rPr>
          <w:rFonts w:ascii="Times New Roman" w:hAnsi="Times New Roman" w:cs="Times New Roman"/>
        </w:rPr>
        <w:t>. Table</w:t>
      </w:r>
      <w:r w:rsidR="00862473">
        <w:rPr>
          <w:rFonts w:ascii="Times New Roman" w:hAnsi="Times New Roman" w:cs="Times New Roman"/>
        </w:rPr>
        <w:t xml:space="preserve"> 14</w:t>
      </w:r>
      <w:r w:rsidR="00B56B4C">
        <w:rPr>
          <w:rFonts w:ascii="Times New Roman" w:hAnsi="Times New Roman" w:cs="Times New Roman"/>
        </w:rPr>
        <w:t xml:space="preserve"> </w:t>
      </w:r>
      <w:r w:rsidR="003E6271">
        <w:rPr>
          <w:rFonts w:ascii="Times New Roman" w:hAnsi="Times New Roman" w:cs="Times New Roman"/>
        </w:rPr>
        <w:t xml:space="preserve">lists </w:t>
      </w:r>
      <w:r w:rsidR="003133BF">
        <w:rPr>
          <w:rFonts w:ascii="Times New Roman" w:hAnsi="Times New Roman" w:cs="Times New Roman"/>
        </w:rPr>
        <w:t xml:space="preserve">the </w:t>
      </w:r>
      <w:r w:rsidR="000E1BEF">
        <w:rPr>
          <w:rFonts w:ascii="Times New Roman" w:hAnsi="Times New Roman" w:cs="Times New Roman"/>
        </w:rPr>
        <w:t>team’s</w:t>
      </w:r>
      <w:r w:rsidR="003133BF">
        <w:rPr>
          <w:rFonts w:ascii="Times New Roman" w:hAnsi="Times New Roman" w:cs="Times New Roman"/>
        </w:rPr>
        <w:t xml:space="preserve"> </w:t>
      </w:r>
      <w:r w:rsidR="00C36605">
        <w:rPr>
          <w:rFonts w:ascii="Times New Roman" w:hAnsi="Times New Roman" w:cs="Times New Roman"/>
        </w:rPr>
        <w:t>requirements</w:t>
      </w:r>
      <w:r w:rsidR="00170858">
        <w:rPr>
          <w:rFonts w:ascii="Times New Roman" w:hAnsi="Times New Roman" w:cs="Times New Roman"/>
        </w:rPr>
        <w:t>, reasoning</w:t>
      </w:r>
      <w:r w:rsidR="00894EA5">
        <w:rPr>
          <w:rFonts w:ascii="Times New Roman" w:hAnsi="Times New Roman" w:cs="Times New Roman"/>
        </w:rPr>
        <w:t xml:space="preserve">s, </w:t>
      </w:r>
      <w:r w:rsidR="004D61D9">
        <w:rPr>
          <w:rFonts w:ascii="Times New Roman" w:hAnsi="Times New Roman" w:cs="Times New Roman"/>
        </w:rPr>
        <w:t xml:space="preserve">expected </w:t>
      </w:r>
      <w:r w:rsidR="00571AE0">
        <w:rPr>
          <w:rFonts w:ascii="Times New Roman" w:hAnsi="Times New Roman" w:cs="Times New Roman"/>
        </w:rPr>
        <w:t>and</w:t>
      </w:r>
      <w:r w:rsidR="004D61D9">
        <w:rPr>
          <w:rFonts w:ascii="Times New Roman" w:hAnsi="Times New Roman" w:cs="Times New Roman"/>
        </w:rPr>
        <w:t xml:space="preserve"> actual outcomes, and </w:t>
      </w:r>
      <w:r w:rsidR="00571AE0">
        <w:rPr>
          <w:rFonts w:ascii="Times New Roman" w:hAnsi="Times New Roman" w:cs="Times New Roman"/>
        </w:rPr>
        <w:t>a pass or fail rating based on the actual outcome</w:t>
      </w:r>
      <w:r w:rsidR="004D61D9">
        <w:rPr>
          <w:rFonts w:ascii="Times New Roman" w:hAnsi="Times New Roman" w:cs="Times New Roman"/>
        </w:rPr>
        <w:t>.</w:t>
      </w:r>
      <w:r w:rsidR="000E1BEF">
        <w:rPr>
          <w:rFonts w:ascii="Times New Roman" w:hAnsi="Times New Roman" w:cs="Times New Roman"/>
        </w:rPr>
        <w:t xml:space="preserve"> </w:t>
      </w:r>
      <w:r w:rsidRPr="6749D6BE" w:rsidR="544FD884">
        <w:rPr>
          <w:rFonts w:ascii="Times New Roman" w:hAnsi="Times New Roman" w:eastAsia="Times New Roman" w:cs="Times New Roman"/>
        </w:rPr>
        <w:t xml:space="preserve">The body of the car was slightly larger than expected given </w:t>
      </w:r>
      <w:r w:rsidR="00571AE0">
        <w:rPr>
          <w:rFonts w:ascii="Times New Roman" w:hAnsi="Times New Roman" w:eastAsia="Times New Roman" w:cs="Times New Roman"/>
        </w:rPr>
        <w:t>our</w:t>
      </w:r>
      <w:r w:rsidRPr="6749D6BE" w:rsidR="544FD884">
        <w:rPr>
          <w:rFonts w:ascii="Times New Roman" w:hAnsi="Times New Roman" w:eastAsia="Times New Roman" w:cs="Times New Roman"/>
        </w:rPr>
        <w:t xml:space="preserve"> measurements, with the wheel wells </w:t>
      </w:r>
      <w:r w:rsidRPr="2E3F3314" w:rsidR="63B4AAE6">
        <w:rPr>
          <w:rFonts w:ascii="Times New Roman" w:hAnsi="Times New Roman" w:eastAsia="Times New Roman" w:cs="Times New Roman"/>
        </w:rPr>
        <w:t xml:space="preserve">not centered on the </w:t>
      </w:r>
      <w:r w:rsidRPr="08CA99E3" w:rsidR="63B4AAE6">
        <w:rPr>
          <w:rFonts w:ascii="Times New Roman" w:hAnsi="Times New Roman" w:eastAsia="Times New Roman" w:cs="Times New Roman"/>
        </w:rPr>
        <w:t xml:space="preserve">wheels. </w:t>
      </w:r>
      <w:r w:rsidR="007B71D6">
        <w:rPr>
          <w:rFonts w:ascii="Times New Roman" w:hAnsi="Times New Roman" w:eastAsia="Times New Roman" w:cs="Times New Roman"/>
        </w:rPr>
        <w:t>The cardboard body was</w:t>
      </w:r>
      <w:r w:rsidR="0019333D">
        <w:rPr>
          <w:rFonts w:ascii="Times New Roman" w:hAnsi="Times New Roman" w:eastAsia="Times New Roman" w:cs="Times New Roman"/>
        </w:rPr>
        <w:t xml:space="preserve"> loosely fitted to the chassis of the RC car </w:t>
      </w:r>
      <w:r w:rsidR="00173F65">
        <w:rPr>
          <w:rFonts w:ascii="Times New Roman" w:hAnsi="Times New Roman" w:eastAsia="Times New Roman" w:cs="Times New Roman"/>
        </w:rPr>
        <w:t xml:space="preserve">to </w:t>
      </w:r>
      <w:proofErr w:type="gramStart"/>
      <w:r w:rsidR="00173F65">
        <w:rPr>
          <w:rFonts w:ascii="Times New Roman" w:hAnsi="Times New Roman" w:eastAsia="Times New Roman" w:cs="Times New Roman"/>
        </w:rPr>
        <w:t>test</w:t>
      </w:r>
      <w:proofErr w:type="gramEnd"/>
      <w:r w:rsidR="00173F65">
        <w:rPr>
          <w:rFonts w:ascii="Times New Roman" w:hAnsi="Times New Roman" w:eastAsia="Times New Roman" w:cs="Times New Roman"/>
        </w:rPr>
        <w:t xml:space="preserve"> </w:t>
      </w:r>
      <w:r w:rsidR="00A702EE">
        <w:rPr>
          <w:rFonts w:ascii="Times New Roman" w:hAnsi="Times New Roman" w:eastAsia="Times New Roman" w:cs="Times New Roman"/>
        </w:rPr>
        <w:t xml:space="preserve">fitment and clearance. </w:t>
      </w:r>
    </w:p>
    <w:p w:rsidR="00E92669" w:rsidP="6749D6BE" w:rsidRDefault="00813ED4" w14:paraId="005E5EB5" w14:textId="1A709D7B">
      <w:pPr>
        <w:rPr>
          <w:rFonts w:ascii="Times New Roman" w:hAnsi="Times New Roman" w:eastAsia="Times New Roman" w:cs="Times New Roman"/>
        </w:rPr>
      </w:pPr>
      <w:r>
        <w:rPr>
          <w:rFonts w:ascii="Times New Roman" w:hAnsi="Times New Roman" w:eastAsia="Times New Roman" w:cs="Times New Roman"/>
        </w:rPr>
        <w:t xml:space="preserve">The </w:t>
      </w:r>
      <w:r w:rsidR="00902B5A">
        <w:rPr>
          <w:rFonts w:ascii="Times New Roman" w:hAnsi="Times New Roman" w:eastAsia="Times New Roman" w:cs="Times New Roman"/>
        </w:rPr>
        <w:t>tires</w:t>
      </w:r>
      <w:r w:rsidR="002577DD">
        <w:rPr>
          <w:rFonts w:ascii="Times New Roman" w:hAnsi="Times New Roman" w:eastAsia="Times New Roman" w:cs="Times New Roman"/>
        </w:rPr>
        <w:t xml:space="preserve"> were made </w:t>
      </w:r>
      <w:r w:rsidR="001D4A5C">
        <w:rPr>
          <w:rFonts w:ascii="Times New Roman" w:hAnsi="Times New Roman" w:eastAsia="Times New Roman" w:cs="Times New Roman"/>
        </w:rPr>
        <w:t>from</w:t>
      </w:r>
      <w:r>
        <w:rPr>
          <w:rFonts w:ascii="Times New Roman" w:hAnsi="Times New Roman" w:eastAsia="Times New Roman" w:cs="Times New Roman"/>
        </w:rPr>
        <w:t xml:space="preserve"> </w:t>
      </w:r>
      <w:r w:rsidR="00571AE0">
        <w:rPr>
          <w:rFonts w:ascii="Times New Roman" w:hAnsi="Times New Roman" w:eastAsia="Times New Roman" w:cs="Times New Roman"/>
        </w:rPr>
        <w:t>bass</w:t>
      </w:r>
      <w:r w:rsidR="00AB24F9">
        <w:rPr>
          <w:rFonts w:ascii="Times New Roman" w:hAnsi="Times New Roman" w:eastAsia="Times New Roman" w:cs="Times New Roman"/>
        </w:rPr>
        <w:t>wood</w:t>
      </w:r>
      <w:r w:rsidR="001D4A5C">
        <w:rPr>
          <w:rFonts w:ascii="Times New Roman" w:hAnsi="Times New Roman" w:eastAsia="Times New Roman" w:cs="Times New Roman"/>
        </w:rPr>
        <w:t>,</w:t>
      </w:r>
      <w:r w:rsidR="00AB24F9">
        <w:rPr>
          <w:rFonts w:ascii="Times New Roman" w:hAnsi="Times New Roman" w:eastAsia="Times New Roman" w:cs="Times New Roman"/>
        </w:rPr>
        <w:t xml:space="preserve"> and the </w:t>
      </w:r>
      <w:r>
        <w:rPr>
          <w:rFonts w:ascii="Times New Roman" w:hAnsi="Times New Roman" w:eastAsia="Times New Roman" w:cs="Times New Roman"/>
        </w:rPr>
        <w:t>outer diameter</w:t>
      </w:r>
      <w:r w:rsidR="005C569B">
        <w:rPr>
          <w:rFonts w:ascii="Times New Roman" w:hAnsi="Times New Roman" w:eastAsia="Times New Roman" w:cs="Times New Roman"/>
        </w:rPr>
        <w:t xml:space="preserve"> was made to be </w:t>
      </w:r>
      <w:proofErr w:type="gramStart"/>
      <w:r w:rsidR="005C569B">
        <w:rPr>
          <w:rFonts w:ascii="Times New Roman" w:hAnsi="Times New Roman" w:eastAsia="Times New Roman" w:cs="Times New Roman"/>
        </w:rPr>
        <w:t>roughly the</w:t>
      </w:r>
      <w:proofErr w:type="gramEnd"/>
      <w:r w:rsidR="005C569B">
        <w:rPr>
          <w:rFonts w:ascii="Times New Roman" w:hAnsi="Times New Roman" w:eastAsia="Times New Roman" w:cs="Times New Roman"/>
        </w:rPr>
        <w:t xml:space="preserve"> same size as the actual tires on the RC car</w:t>
      </w:r>
      <w:r w:rsidR="00284FE3">
        <w:rPr>
          <w:rFonts w:ascii="Times New Roman" w:hAnsi="Times New Roman" w:eastAsia="Times New Roman" w:cs="Times New Roman"/>
        </w:rPr>
        <w:t xml:space="preserve"> and to </w:t>
      </w:r>
      <w:r w:rsidR="00C57EBE">
        <w:rPr>
          <w:rFonts w:ascii="Times New Roman" w:hAnsi="Times New Roman" w:eastAsia="Times New Roman" w:cs="Times New Roman"/>
        </w:rPr>
        <w:t xml:space="preserve">verify the </w:t>
      </w:r>
      <w:r w:rsidR="008E7594">
        <w:rPr>
          <w:rFonts w:ascii="Times New Roman" w:hAnsi="Times New Roman" w:eastAsia="Times New Roman" w:cs="Times New Roman"/>
        </w:rPr>
        <w:t xml:space="preserve">mounting </w:t>
      </w:r>
      <w:r w:rsidR="00534CEA">
        <w:rPr>
          <w:rFonts w:ascii="Times New Roman" w:hAnsi="Times New Roman" w:eastAsia="Times New Roman" w:cs="Times New Roman"/>
        </w:rPr>
        <w:t>holes would fit</w:t>
      </w:r>
      <w:r w:rsidR="00F454DA">
        <w:rPr>
          <w:rFonts w:ascii="Times New Roman" w:hAnsi="Times New Roman" w:eastAsia="Times New Roman" w:cs="Times New Roman"/>
        </w:rPr>
        <w:t xml:space="preserve"> the axle</w:t>
      </w:r>
      <w:r w:rsidR="00534CEA">
        <w:rPr>
          <w:rFonts w:ascii="Times New Roman" w:hAnsi="Times New Roman" w:eastAsia="Times New Roman" w:cs="Times New Roman"/>
        </w:rPr>
        <w:t xml:space="preserve">. </w:t>
      </w:r>
      <w:r w:rsidR="003E5C8E">
        <w:rPr>
          <w:rFonts w:ascii="Times New Roman" w:hAnsi="Times New Roman" w:eastAsia="Times New Roman" w:cs="Times New Roman"/>
        </w:rPr>
        <w:t xml:space="preserve">After comparing the </w:t>
      </w:r>
      <w:r w:rsidR="00187A0D">
        <w:rPr>
          <w:rFonts w:ascii="Times New Roman" w:hAnsi="Times New Roman" w:eastAsia="Times New Roman" w:cs="Times New Roman"/>
        </w:rPr>
        <w:t xml:space="preserve">tire to the existing RC truck tire, the team concluded that the </w:t>
      </w:r>
      <w:r w:rsidR="008773CC">
        <w:rPr>
          <w:rFonts w:ascii="Times New Roman" w:hAnsi="Times New Roman" w:eastAsia="Times New Roman" w:cs="Times New Roman"/>
        </w:rPr>
        <w:t xml:space="preserve">tire diameter </w:t>
      </w:r>
      <w:r w:rsidR="008C1FFD">
        <w:rPr>
          <w:rFonts w:ascii="Times New Roman" w:hAnsi="Times New Roman" w:eastAsia="Times New Roman" w:cs="Times New Roman"/>
        </w:rPr>
        <w:t xml:space="preserve">was sufficient. In addition, when the tire </w:t>
      </w:r>
      <w:proofErr w:type="gramStart"/>
      <w:r w:rsidR="008C1FFD">
        <w:rPr>
          <w:rFonts w:ascii="Times New Roman" w:hAnsi="Times New Roman" w:eastAsia="Times New Roman" w:cs="Times New Roman"/>
        </w:rPr>
        <w:t>was placed</w:t>
      </w:r>
      <w:proofErr w:type="gramEnd"/>
      <w:r w:rsidR="008C1FFD">
        <w:rPr>
          <w:rFonts w:ascii="Times New Roman" w:hAnsi="Times New Roman" w:eastAsia="Times New Roman" w:cs="Times New Roman"/>
        </w:rPr>
        <w:t xml:space="preserve"> on the </w:t>
      </w:r>
      <w:r w:rsidRPr="4CBD055E" w:rsidR="70112A52">
        <w:rPr>
          <w:rFonts w:ascii="Times New Roman" w:hAnsi="Times New Roman" w:eastAsia="Times New Roman" w:cs="Times New Roman"/>
        </w:rPr>
        <w:t>axle</w:t>
      </w:r>
      <w:r w:rsidR="008C1FFD">
        <w:rPr>
          <w:rFonts w:ascii="Times New Roman" w:hAnsi="Times New Roman" w:eastAsia="Times New Roman" w:cs="Times New Roman"/>
        </w:rPr>
        <w:t xml:space="preserve">, the team concluded that the dimensions of the hexagon cutout for the </w:t>
      </w:r>
      <w:r w:rsidRPr="4CBD055E" w:rsidR="008C1FFD">
        <w:rPr>
          <w:rFonts w:ascii="Times New Roman" w:hAnsi="Times New Roman" w:eastAsia="Times New Roman" w:cs="Times New Roman"/>
        </w:rPr>
        <w:t>ax</w:t>
      </w:r>
      <w:r w:rsidRPr="4CBD055E" w:rsidR="181EB512">
        <w:rPr>
          <w:rFonts w:ascii="Times New Roman" w:hAnsi="Times New Roman" w:eastAsia="Times New Roman" w:cs="Times New Roman"/>
        </w:rPr>
        <w:t>le</w:t>
      </w:r>
      <w:r w:rsidR="008C1FFD">
        <w:rPr>
          <w:rFonts w:ascii="Times New Roman" w:hAnsi="Times New Roman" w:eastAsia="Times New Roman" w:cs="Times New Roman"/>
        </w:rPr>
        <w:t xml:space="preserve"> </w:t>
      </w:r>
      <w:r w:rsidR="00D31742">
        <w:rPr>
          <w:rFonts w:ascii="Times New Roman" w:hAnsi="Times New Roman" w:eastAsia="Times New Roman" w:cs="Times New Roman"/>
        </w:rPr>
        <w:t>were correct, and that the wheel would fit well on the axle without slipping</w:t>
      </w:r>
      <w:r w:rsidR="00E92669">
        <w:rPr>
          <w:rFonts w:ascii="Times New Roman" w:hAnsi="Times New Roman" w:eastAsia="Times New Roman" w:cs="Times New Roman"/>
        </w:rPr>
        <w:t>.</w:t>
      </w:r>
    </w:p>
    <w:p w:rsidR="00701ACB" w:rsidP="6749D6BE" w:rsidRDefault="00701ACB" w14:paraId="670E18D7" w14:textId="53E96964">
      <w:pPr>
        <w:rPr>
          <w:rFonts w:ascii="Times New Roman" w:hAnsi="Times New Roman" w:eastAsia="Times New Roman" w:cs="Times New Roman"/>
        </w:rPr>
      </w:pPr>
      <w:r>
        <w:rPr>
          <w:rFonts w:ascii="Times New Roman" w:hAnsi="Times New Roman" w:eastAsia="Times New Roman" w:cs="Times New Roman"/>
        </w:rPr>
        <w:t xml:space="preserve">The hitch connection </w:t>
      </w:r>
      <w:proofErr w:type="gramStart"/>
      <w:r>
        <w:rPr>
          <w:rFonts w:ascii="Times New Roman" w:hAnsi="Times New Roman" w:eastAsia="Times New Roman" w:cs="Times New Roman"/>
        </w:rPr>
        <w:t>was also made</w:t>
      </w:r>
      <w:proofErr w:type="gramEnd"/>
      <w:r>
        <w:rPr>
          <w:rFonts w:ascii="Times New Roman" w:hAnsi="Times New Roman" w:eastAsia="Times New Roman" w:cs="Times New Roman"/>
        </w:rPr>
        <w:t xml:space="preserve"> from basswood, and the </w:t>
      </w:r>
      <w:r w:rsidR="00CF767B">
        <w:rPr>
          <w:rFonts w:ascii="Times New Roman" w:hAnsi="Times New Roman" w:eastAsia="Times New Roman" w:cs="Times New Roman"/>
        </w:rPr>
        <w:t xml:space="preserve">dimensions were developed by the team with a thickness that would support the </w:t>
      </w:r>
      <w:r w:rsidR="0048614F">
        <w:rPr>
          <w:rFonts w:ascii="Times New Roman" w:hAnsi="Times New Roman" w:eastAsia="Times New Roman" w:cs="Times New Roman"/>
        </w:rPr>
        <w:t xml:space="preserve">weight of the load while ensuring that the trailer stayed connected to the truck. The </w:t>
      </w:r>
      <w:r w:rsidR="002D2820">
        <w:rPr>
          <w:rFonts w:ascii="Times New Roman" w:hAnsi="Times New Roman" w:eastAsia="Times New Roman" w:cs="Times New Roman"/>
        </w:rPr>
        <w:t xml:space="preserve">first iteration was to </w:t>
      </w:r>
      <w:proofErr w:type="gramStart"/>
      <w:r w:rsidR="002D2820">
        <w:rPr>
          <w:rFonts w:ascii="Times New Roman" w:hAnsi="Times New Roman" w:eastAsia="Times New Roman" w:cs="Times New Roman"/>
        </w:rPr>
        <w:t>test</w:t>
      </w:r>
      <w:proofErr w:type="gramEnd"/>
      <w:r w:rsidR="002D2820">
        <w:rPr>
          <w:rFonts w:ascii="Times New Roman" w:hAnsi="Times New Roman" w:eastAsia="Times New Roman" w:cs="Times New Roman"/>
        </w:rPr>
        <w:t xml:space="preserve"> the dimensions of the connection, and after producing the part and assessing the </w:t>
      </w:r>
      <w:proofErr w:type="gramStart"/>
      <w:r w:rsidR="002D2820">
        <w:rPr>
          <w:rFonts w:ascii="Times New Roman" w:hAnsi="Times New Roman" w:eastAsia="Times New Roman" w:cs="Times New Roman"/>
        </w:rPr>
        <w:t>fit</w:t>
      </w:r>
      <w:proofErr w:type="gramEnd"/>
      <w:r w:rsidR="002D2820">
        <w:rPr>
          <w:rFonts w:ascii="Times New Roman" w:hAnsi="Times New Roman" w:eastAsia="Times New Roman" w:cs="Times New Roman"/>
        </w:rPr>
        <w:t xml:space="preserve">, the team decided to move forward with those </w:t>
      </w:r>
      <w:r w:rsidR="0020143F">
        <w:rPr>
          <w:rFonts w:ascii="Times New Roman" w:hAnsi="Times New Roman" w:eastAsia="Times New Roman" w:cs="Times New Roman"/>
        </w:rPr>
        <w:t xml:space="preserve">dimensions for future design iterations. </w:t>
      </w:r>
    </w:p>
    <w:p w:rsidR="009A1710" w:rsidP="7B30AEA4" w:rsidRDefault="009E037B" w14:paraId="5E7CB812" w14:textId="77777777">
      <w:pPr>
        <w:rPr>
          <w:rFonts w:ascii="Times New Roman" w:hAnsi="Times New Roman" w:cs="Times New Roman"/>
        </w:rPr>
      </w:pPr>
      <w:r>
        <w:rPr>
          <w:rFonts w:ascii="Times New Roman" w:hAnsi="Times New Roman" w:eastAsia="Times New Roman" w:cs="Times New Roman"/>
        </w:rPr>
        <w:t xml:space="preserve">The </w:t>
      </w:r>
      <w:r w:rsidR="00E92669">
        <w:rPr>
          <w:rFonts w:ascii="Times New Roman" w:hAnsi="Times New Roman" w:eastAsia="Times New Roman" w:cs="Times New Roman"/>
        </w:rPr>
        <w:t>Power T</w:t>
      </w:r>
      <w:r>
        <w:rPr>
          <w:rFonts w:ascii="Times New Roman" w:hAnsi="Times New Roman" w:eastAsia="Times New Roman" w:cs="Times New Roman"/>
        </w:rPr>
        <w:t xml:space="preserve"> </w:t>
      </w:r>
      <w:proofErr w:type="gramStart"/>
      <w:r w:rsidR="00C764CC">
        <w:rPr>
          <w:rFonts w:ascii="Times New Roman" w:hAnsi="Times New Roman" w:eastAsia="Times New Roman" w:cs="Times New Roman"/>
        </w:rPr>
        <w:t>was cut</w:t>
      </w:r>
      <w:proofErr w:type="gramEnd"/>
      <w:r w:rsidR="00C764CC">
        <w:rPr>
          <w:rFonts w:ascii="Times New Roman" w:hAnsi="Times New Roman" w:eastAsia="Times New Roman" w:cs="Times New Roman"/>
        </w:rPr>
        <w:t xml:space="preserve"> out of a piece of cardboard and mounted to the top of the </w:t>
      </w:r>
      <w:r w:rsidR="00441B91">
        <w:rPr>
          <w:rFonts w:ascii="Times New Roman" w:hAnsi="Times New Roman" w:eastAsia="Times New Roman" w:cs="Times New Roman"/>
        </w:rPr>
        <w:t>car body.</w:t>
      </w:r>
      <w:r w:rsidR="00E92669">
        <w:rPr>
          <w:rFonts w:ascii="Times New Roman" w:hAnsi="Times New Roman" w:cs="Times New Roman"/>
        </w:rPr>
        <w:t xml:space="preserve"> After comparing the dimensions to that of the roof of the body, the team concluded that it was a good fit for the roof of the car, and that the team will proceed with those dimensions for design iteration two. </w:t>
      </w:r>
    </w:p>
    <w:p w:rsidRPr="002D087B" w:rsidR="00913633" w:rsidP="7B30AEA4" w:rsidRDefault="00164FEB" w14:paraId="10D91BA3" w14:textId="4B87AF50">
      <w:pPr>
        <w:rPr>
          <w:rFonts w:ascii="Times New Roman" w:hAnsi="Times New Roman" w:cs="Times New Roman"/>
        </w:rPr>
      </w:pPr>
      <w:r>
        <w:rPr>
          <w:rFonts w:ascii="Times New Roman" w:hAnsi="Times New Roman" w:eastAsia="Times New Roman" w:cs="Times New Roman"/>
        </w:rPr>
        <w:t xml:space="preserve">The bumper was made from cardstock first, to </w:t>
      </w:r>
      <w:proofErr w:type="gramStart"/>
      <w:r>
        <w:rPr>
          <w:rFonts w:ascii="Times New Roman" w:hAnsi="Times New Roman" w:eastAsia="Times New Roman" w:cs="Times New Roman"/>
        </w:rPr>
        <w:t>test</w:t>
      </w:r>
      <w:proofErr w:type="gramEnd"/>
      <w:r>
        <w:rPr>
          <w:rFonts w:ascii="Times New Roman" w:hAnsi="Times New Roman" w:eastAsia="Times New Roman" w:cs="Times New Roman"/>
        </w:rPr>
        <w:t xml:space="preserve"> </w:t>
      </w:r>
      <w:r w:rsidR="00AC42E3">
        <w:rPr>
          <w:rFonts w:ascii="Times New Roman" w:hAnsi="Times New Roman" w:eastAsia="Times New Roman" w:cs="Times New Roman"/>
        </w:rPr>
        <w:t>if</w:t>
      </w:r>
      <w:r w:rsidR="00F862D4">
        <w:rPr>
          <w:rFonts w:ascii="Times New Roman" w:hAnsi="Times New Roman" w:eastAsia="Times New Roman" w:cs="Times New Roman"/>
        </w:rPr>
        <w:t xml:space="preserve"> the mounting holes lined up and the tolerances were correct. </w:t>
      </w:r>
      <w:r w:rsidR="00B97649">
        <w:rPr>
          <w:rFonts w:ascii="Times New Roman" w:hAnsi="Times New Roman" w:eastAsia="Times New Roman" w:cs="Times New Roman"/>
        </w:rPr>
        <w:t xml:space="preserve">The bumper </w:t>
      </w:r>
      <w:proofErr w:type="gramStart"/>
      <w:r w:rsidR="00B97649">
        <w:rPr>
          <w:rFonts w:ascii="Times New Roman" w:hAnsi="Times New Roman" w:eastAsia="Times New Roman" w:cs="Times New Roman"/>
        </w:rPr>
        <w:t>was then made</w:t>
      </w:r>
      <w:proofErr w:type="gramEnd"/>
      <w:r w:rsidR="00B97649">
        <w:rPr>
          <w:rFonts w:ascii="Times New Roman" w:hAnsi="Times New Roman" w:eastAsia="Times New Roman" w:cs="Times New Roman"/>
        </w:rPr>
        <w:t xml:space="preserve"> from </w:t>
      </w:r>
      <w:r w:rsidR="009A1710">
        <w:rPr>
          <w:rFonts w:ascii="Times New Roman" w:hAnsi="Times New Roman" w:eastAsia="Times New Roman" w:cs="Times New Roman"/>
        </w:rPr>
        <w:t>bass</w:t>
      </w:r>
      <w:r w:rsidR="00B97649">
        <w:rPr>
          <w:rFonts w:ascii="Times New Roman" w:hAnsi="Times New Roman" w:eastAsia="Times New Roman" w:cs="Times New Roman"/>
        </w:rPr>
        <w:t>wood</w:t>
      </w:r>
      <w:r w:rsidR="00B6255D">
        <w:rPr>
          <w:rFonts w:ascii="Times New Roman" w:hAnsi="Times New Roman" w:eastAsia="Times New Roman" w:cs="Times New Roman"/>
        </w:rPr>
        <w:t xml:space="preserve"> and glued together to make</w:t>
      </w:r>
      <w:r w:rsidR="00BD7D69">
        <w:rPr>
          <w:rFonts w:ascii="Times New Roman" w:hAnsi="Times New Roman" w:eastAsia="Times New Roman" w:cs="Times New Roman"/>
        </w:rPr>
        <w:t xml:space="preserve"> sure </w:t>
      </w:r>
      <w:r w:rsidR="004A19FF">
        <w:rPr>
          <w:rFonts w:ascii="Times New Roman" w:hAnsi="Times New Roman" w:eastAsia="Times New Roman" w:cs="Times New Roman"/>
        </w:rPr>
        <w:t xml:space="preserve">the bumper did not </w:t>
      </w:r>
      <w:r w:rsidR="00077FF6">
        <w:rPr>
          <w:rFonts w:ascii="Times New Roman" w:hAnsi="Times New Roman" w:eastAsia="Times New Roman" w:cs="Times New Roman"/>
        </w:rPr>
        <w:t>interfere with the wheels</w:t>
      </w:r>
      <w:r w:rsidR="00E83875">
        <w:rPr>
          <w:rFonts w:ascii="Times New Roman" w:hAnsi="Times New Roman" w:eastAsia="Times New Roman" w:cs="Times New Roman"/>
        </w:rPr>
        <w:t xml:space="preserve"> or</w:t>
      </w:r>
      <w:r w:rsidR="00CE18DB">
        <w:rPr>
          <w:rFonts w:ascii="Times New Roman" w:hAnsi="Times New Roman" w:eastAsia="Times New Roman" w:cs="Times New Roman"/>
        </w:rPr>
        <w:t xml:space="preserve"> axles. </w:t>
      </w:r>
      <w:r w:rsidR="00080808">
        <w:rPr>
          <w:rFonts w:ascii="Times New Roman" w:hAnsi="Times New Roman" w:eastAsia="Times New Roman" w:cs="Times New Roman"/>
        </w:rPr>
        <w:t xml:space="preserve">The trailer was </w:t>
      </w:r>
      <w:r w:rsidR="002B2DDE">
        <w:rPr>
          <w:rFonts w:ascii="Times New Roman" w:hAnsi="Times New Roman" w:eastAsia="Times New Roman" w:cs="Times New Roman"/>
        </w:rPr>
        <w:t xml:space="preserve">laser </w:t>
      </w:r>
      <w:r w:rsidR="00080808">
        <w:rPr>
          <w:rFonts w:ascii="Times New Roman" w:hAnsi="Times New Roman" w:eastAsia="Times New Roman" w:cs="Times New Roman"/>
        </w:rPr>
        <w:t xml:space="preserve">cut from five pieces of cardboard and glued together with </w:t>
      </w:r>
      <w:r w:rsidR="002B2DDE">
        <w:rPr>
          <w:rFonts w:ascii="Times New Roman" w:hAnsi="Times New Roman" w:eastAsia="Times New Roman" w:cs="Times New Roman"/>
        </w:rPr>
        <w:t xml:space="preserve">hot glue. </w:t>
      </w:r>
      <w:r w:rsidR="00DC590D">
        <w:rPr>
          <w:rFonts w:ascii="Times New Roman" w:hAnsi="Times New Roman" w:eastAsia="Times New Roman" w:cs="Times New Roman"/>
        </w:rPr>
        <w:t xml:space="preserve">This was to </w:t>
      </w:r>
      <w:proofErr w:type="gramStart"/>
      <w:r w:rsidR="00DC590D">
        <w:rPr>
          <w:rFonts w:ascii="Times New Roman" w:hAnsi="Times New Roman" w:eastAsia="Times New Roman" w:cs="Times New Roman"/>
        </w:rPr>
        <w:t>test</w:t>
      </w:r>
      <w:proofErr w:type="gramEnd"/>
      <w:r w:rsidR="00DC590D">
        <w:rPr>
          <w:rFonts w:ascii="Times New Roman" w:hAnsi="Times New Roman" w:eastAsia="Times New Roman" w:cs="Times New Roman"/>
        </w:rPr>
        <w:t xml:space="preserve"> the </w:t>
      </w:r>
      <w:r w:rsidR="002721E7">
        <w:rPr>
          <w:rFonts w:ascii="Times New Roman" w:hAnsi="Times New Roman" w:eastAsia="Times New Roman" w:cs="Times New Roman"/>
        </w:rPr>
        <w:t xml:space="preserve">overall size of the trailer and the </w:t>
      </w:r>
      <w:r w:rsidR="00EF372A">
        <w:rPr>
          <w:rFonts w:ascii="Times New Roman" w:hAnsi="Times New Roman" w:eastAsia="Times New Roman" w:cs="Times New Roman"/>
        </w:rPr>
        <w:t>bed area.</w:t>
      </w:r>
      <w:r w:rsidR="009A1710">
        <w:rPr>
          <w:rFonts w:ascii="Times New Roman" w:hAnsi="Times New Roman" w:eastAsia="Times New Roman" w:cs="Times New Roman"/>
        </w:rPr>
        <w:t xml:space="preserve"> After </w:t>
      </w:r>
      <w:r w:rsidR="007F31BF">
        <w:rPr>
          <w:rFonts w:ascii="Times New Roman" w:hAnsi="Times New Roman" w:eastAsia="Times New Roman" w:cs="Times New Roman"/>
        </w:rPr>
        <w:t xml:space="preserve">testing, the team concluded that both the bumper and trailer met the expected outcome and would move forward with those dimensions for </w:t>
      </w:r>
      <w:r w:rsidR="00484470">
        <w:rPr>
          <w:rFonts w:ascii="Times New Roman" w:hAnsi="Times New Roman" w:eastAsia="Times New Roman" w:cs="Times New Roman"/>
        </w:rPr>
        <w:t xml:space="preserve">future design iterations. </w:t>
      </w:r>
    </w:p>
    <w:p w:rsidRPr="00B56B4C" w:rsidR="00057487" w:rsidP="00B56B4C" w:rsidRDefault="00B56B4C" w14:paraId="15044131" w14:textId="1623E3FC">
      <w:pPr>
        <w:pStyle w:val="Caption"/>
        <w:rPr>
          <w:rFonts w:ascii="Times New Roman" w:hAnsi="Times New Roman" w:cs="Times New Roman"/>
        </w:rPr>
      </w:pPr>
      <w:bookmarkStart w:name="_Toc191588558" w:id="81"/>
      <w:r w:rsidRPr="00B56B4C">
        <w:rPr>
          <w:rFonts w:ascii="Times New Roman" w:hAnsi="Times New Roman" w:cs="Times New Roman"/>
        </w:rPr>
        <w:lastRenderedPageBreak/>
        <w:t xml:space="preserve">Table </w:t>
      </w:r>
      <w:r w:rsidRPr="00B56B4C">
        <w:rPr>
          <w:rFonts w:ascii="Times New Roman" w:hAnsi="Times New Roman" w:cs="Times New Roman"/>
        </w:rPr>
        <w:fldChar w:fldCharType="begin"/>
      </w:r>
      <w:r w:rsidRPr="00B56B4C">
        <w:rPr>
          <w:rFonts w:ascii="Times New Roman" w:hAnsi="Times New Roman" w:cs="Times New Roman"/>
        </w:rPr>
        <w:instrText xml:space="preserve"> SEQ Table \* ARABIC </w:instrText>
      </w:r>
      <w:r w:rsidRPr="00B56B4C">
        <w:rPr>
          <w:rFonts w:ascii="Times New Roman" w:hAnsi="Times New Roman" w:cs="Times New Roman"/>
        </w:rPr>
        <w:fldChar w:fldCharType="separate"/>
      </w:r>
      <w:r>
        <w:rPr>
          <w:rFonts w:ascii="Times New Roman" w:hAnsi="Times New Roman" w:cs="Times New Roman"/>
          <w:noProof/>
        </w:rPr>
        <w:t>14</w:t>
      </w:r>
      <w:r w:rsidRPr="00B56B4C">
        <w:rPr>
          <w:rFonts w:ascii="Times New Roman" w:hAnsi="Times New Roman" w:cs="Times New Roman"/>
        </w:rPr>
        <w:fldChar w:fldCharType="end"/>
      </w:r>
      <w:r w:rsidRPr="00B56B4C">
        <w:rPr>
          <w:rFonts w:ascii="Times New Roman" w:hAnsi="Times New Roman" w:cs="Times New Roman"/>
        </w:rPr>
        <w:t>: Testing and Validation for Design Iteration 1</w:t>
      </w:r>
      <w:bookmarkEnd w:id="81"/>
    </w:p>
    <w:tbl>
      <w:tblPr>
        <w:tblW w:w="9360" w:type="dxa"/>
        <w:jc w:val="center"/>
        <w:tblLayout w:type="fixed"/>
        <w:tblLook w:val="06A0" w:firstRow="1" w:lastRow="0" w:firstColumn="1" w:lastColumn="0" w:noHBand="1" w:noVBand="1"/>
      </w:tblPr>
      <w:tblGrid>
        <w:gridCol w:w="1795"/>
        <w:gridCol w:w="2880"/>
        <w:gridCol w:w="1890"/>
        <w:gridCol w:w="1800"/>
        <w:gridCol w:w="995"/>
      </w:tblGrid>
      <w:tr w:rsidR="7C5021A6" w:rsidTr="00862473" w14:paraId="2705F81D" w14:textId="77777777">
        <w:trPr>
          <w:trHeight w:val="555"/>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C5021A6" w:rsidP="7C5021A6" w:rsidRDefault="7C5021A6" w14:paraId="3AF2A27A" w14:textId="69FDEA3D">
            <w:pPr>
              <w:spacing w:after="0"/>
              <w:jc w:val="center"/>
            </w:pPr>
            <w:r w:rsidRPr="7C5021A6">
              <w:rPr>
                <w:rFonts w:ascii="Times New Roman" w:hAnsi="Times New Roman" w:eastAsia="Times New Roman" w:cs="Times New Roman"/>
                <w:b/>
                <w:bCs/>
                <w:color w:val="000000" w:themeColor="text1"/>
                <w:sz w:val="22"/>
                <w:szCs w:val="22"/>
              </w:rPr>
              <w:t xml:space="preserve">Requirement </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C5021A6" w:rsidP="7C5021A6" w:rsidRDefault="7C5021A6" w14:paraId="00AEDB2A" w14:textId="3BF8BEAF">
            <w:pPr>
              <w:spacing w:after="0"/>
              <w:jc w:val="center"/>
            </w:pPr>
            <w:r w:rsidRPr="7C5021A6">
              <w:rPr>
                <w:rFonts w:ascii="Times New Roman" w:hAnsi="Times New Roman" w:eastAsia="Times New Roman" w:cs="Times New Roman"/>
                <w:b/>
                <w:bCs/>
                <w:color w:val="000000" w:themeColor="text1"/>
                <w:sz w:val="22"/>
                <w:szCs w:val="22"/>
              </w:rPr>
              <w:t>Reason</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C5021A6" w:rsidP="7C5021A6" w:rsidRDefault="7C5021A6" w14:paraId="78DD8A76" w14:textId="13640FBE">
            <w:pPr>
              <w:spacing w:after="0"/>
              <w:jc w:val="center"/>
            </w:pPr>
            <w:r w:rsidRPr="7C5021A6">
              <w:rPr>
                <w:rFonts w:ascii="Times New Roman" w:hAnsi="Times New Roman" w:eastAsia="Times New Roman" w:cs="Times New Roman"/>
                <w:b/>
                <w:bCs/>
                <w:color w:val="000000" w:themeColor="text1"/>
                <w:sz w:val="22"/>
                <w:szCs w:val="22"/>
              </w:rPr>
              <w:t>Expected Outcome</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C5021A6" w:rsidP="7C5021A6" w:rsidRDefault="7C5021A6" w14:paraId="66BAE5CC" w14:textId="69E2D90E">
            <w:pPr>
              <w:spacing w:after="0"/>
              <w:jc w:val="center"/>
            </w:pPr>
            <w:r w:rsidRPr="7C5021A6">
              <w:rPr>
                <w:rFonts w:ascii="Times New Roman" w:hAnsi="Times New Roman" w:eastAsia="Times New Roman" w:cs="Times New Roman"/>
                <w:b/>
                <w:bCs/>
                <w:color w:val="000000" w:themeColor="text1"/>
                <w:sz w:val="22"/>
                <w:szCs w:val="22"/>
              </w:rPr>
              <w:t>Actual Outcome</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7C5021A6" w:rsidP="7C5021A6" w:rsidRDefault="7C5021A6" w14:paraId="67767BBD" w14:textId="7E7BBED0">
            <w:pPr>
              <w:spacing w:after="0"/>
              <w:jc w:val="center"/>
            </w:pPr>
            <w:r w:rsidRPr="7C5021A6">
              <w:rPr>
                <w:rFonts w:ascii="Times New Roman" w:hAnsi="Times New Roman" w:eastAsia="Times New Roman" w:cs="Times New Roman"/>
                <w:b/>
                <w:bCs/>
                <w:color w:val="000000" w:themeColor="text1"/>
                <w:sz w:val="22"/>
                <w:szCs w:val="22"/>
              </w:rPr>
              <w:t>Pass/Fail</w:t>
            </w:r>
          </w:p>
        </w:tc>
      </w:tr>
      <w:tr w:rsidR="7C5021A6" w:rsidTr="00862473" w14:paraId="7DD2F38E" w14:textId="77777777">
        <w:trPr>
          <w:trHeight w:val="555"/>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00F76DB3" w:rsidRDefault="00511939" w14:paraId="58730935" w14:textId="4656AEFE">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B</w:t>
            </w:r>
            <w:r w:rsidRPr="00762A40" w:rsidR="7C5021A6">
              <w:rPr>
                <w:rFonts w:ascii="Times New Roman" w:hAnsi="Times New Roman" w:eastAsia="Aptos Narrow" w:cs="Times New Roman"/>
                <w:color w:val="000000" w:themeColor="text1"/>
                <w:sz w:val="20"/>
                <w:szCs w:val="20"/>
              </w:rPr>
              <w:t xml:space="preserve">ody </w:t>
            </w:r>
            <w:r w:rsidRPr="00762A40">
              <w:rPr>
                <w:rFonts w:ascii="Times New Roman" w:hAnsi="Times New Roman" w:eastAsia="Aptos Narrow" w:cs="Times New Roman"/>
                <w:color w:val="000000" w:themeColor="text1"/>
                <w:sz w:val="20"/>
                <w:szCs w:val="20"/>
              </w:rPr>
              <w:t>D</w:t>
            </w:r>
            <w:r w:rsidRPr="00762A40" w:rsidR="7C5021A6">
              <w:rPr>
                <w:rFonts w:ascii="Times New Roman" w:hAnsi="Times New Roman" w:eastAsia="Aptos Narrow" w:cs="Times New Roman"/>
                <w:color w:val="000000" w:themeColor="text1"/>
                <w:sz w:val="20"/>
                <w:szCs w:val="20"/>
              </w:rPr>
              <w:t>imensions</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0F76DB3" w:rsidRDefault="7C5021A6" w14:paraId="5FE420B6" w14:textId="62F858C3">
            <w:pPr>
              <w:spacing w:after="0"/>
              <w:jc w:val="center"/>
              <w:rPr>
                <w:rFonts w:ascii="Times New Roman" w:hAnsi="Times New Roman" w:eastAsia="Aptos Narrow" w:cs="Times New Roman"/>
                <w:color w:val="000000" w:themeColor="text1"/>
                <w:sz w:val="20"/>
                <w:szCs w:val="20"/>
              </w:rPr>
            </w:pPr>
            <w:r w:rsidRPr="00762A40">
              <w:rPr>
                <w:rFonts w:ascii="Times New Roman" w:hAnsi="Times New Roman" w:eastAsia="Aptos Narrow" w:cs="Times New Roman"/>
                <w:color w:val="000000" w:themeColor="text1"/>
                <w:sz w:val="20"/>
                <w:szCs w:val="20"/>
              </w:rPr>
              <w:t>Must fit the RC truck which had an original shell with the dimensions 24 x 11 x 8 cm.</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7C5021A6" w14:paraId="7F1B72D3" w14:textId="3D5323DC">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24</w:t>
            </w:r>
            <w:r w:rsidR="00862473">
              <w:rPr>
                <w:rFonts w:ascii="Times New Roman" w:hAnsi="Times New Roman" w:eastAsia="Aptos Narrow" w:cs="Times New Roman"/>
                <w:color w:val="000000" w:themeColor="text1"/>
                <w:sz w:val="20"/>
                <w:szCs w:val="20"/>
              </w:rPr>
              <w:t>0</w:t>
            </w:r>
            <w:r w:rsidRPr="00762A40">
              <w:rPr>
                <w:rFonts w:ascii="Times New Roman" w:hAnsi="Times New Roman" w:eastAsia="Aptos Narrow" w:cs="Times New Roman"/>
                <w:color w:val="000000" w:themeColor="text1"/>
                <w:sz w:val="20"/>
                <w:szCs w:val="20"/>
              </w:rPr>
              <w:t xml:space="preserve"> x 11</w:t>
            </w:r>
            <w:r w:rsidR="00862473">
              <w:rPr>
                <w:rFonts w:ascii="Times New Roman" w:hAnsi="Times New Roman" w:eastAsia="Aptos Narrow" w:cs="Times New Roman"/>
                <w:color w:val="000000" w:themeColor="text1"/>
                <w:sz w:val="20"/>
                <w:szCs w:val="20"/>
              </w:rPr>
              <w:t>0</w:t>
            </w:r>
            <w:r w:rsidRPr="00762A40">
              <w:rPr>
                <w:rFonts w:ascii="Times New Roman" w:hAnsi="Times New Roman" w:eastAsia="Aptos Narrow" w:cs="Times New Roman"/>
                <w:color w:val="000000" w:themeColor="text1"/>
                <w:sz w:val="20"/>
                <w:szCs w:val="20"/>
              </w:rPr>
              <w:t xml:space="preserve"> x 8</w:t>
            </w:r>
            <w:r w:rsidR="00862473">
              <w:rPr>
                <w:rFonts w:ascii="Times New Roman" w:hAnsi="Times New Roman" w:eastAsia="Aptos Narrow" w:cs="Times New Roman"/>
                <w:color w:val="000000" w:themeColor="text1"/>
                <w:sz w:val="20"/>
                <w:szCs w:val="20"/>
              </w:rPr>
              <w:t>0</w:t>
            </w:r>
            <w:r w:rsidRPr="00762A40">
              <w:rPr>
                <w:rFonts w:ascii="Times New Roman" w:hAnsi="Times New Roman" w:eastAsia="Aptos Narrow" w:cs="Times New Roman"/>
                <w:color w:val="000000" w:themeColor="text1"/>
                <w:sz w:val="20"/>
                <w:szCs w:val="20"/>
              </w:rPr>
              <w:t xml:space="preserve"> </w:t>
            </w:r>
            <w:r w:rsidR="00862473">
              <w:rPr>
                <w:rFonts w:ascii="Times New Roman" w:hAnsi="Times New Roman" w:eastAsia="Aptos Narrow" w:cs="Times New Roman"/>
                <w:color w:val="000000" w:themeColor="text1"/>
                <w:sz w:val="20"/>
                <w:szCs w:val="20"/>
              </w:rPr>
              <w:t>mm</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19E762C6" w:rsidRDefault="0294A2B0" w14:paraId="12500217" w14:textId="199A1BB0">
            <w:pPr>
              <w:jc w:val="center"/>
              <w:rPr>
                <w:rFonts w:ascii="Times New Roman" w:hAnsi="Times New Roman" w:cs="Times New Roman"/>
                <w:sz w:val="20"/>
                <w:szCs w:val="20"/>
              </w:rPr>
            </w:pPr>
            <w:r w:rsidRPr="00762A40">
              <w:rPr>
                <w:rFonts w:ascii="Times New Roman" w:hAnsi="Times New Roman" w:cs="Times New Roman"/>
                <w:sz w:val="20"/>
                <w:szCs w:val="20"/>
              </w:rPr>
              <w:t xml:space="preserve">255 x 110 x 80 </w:t>
            </w:r>
            <w:r w:rsidR="00484470">
              <w:rPr>
                <w:rFonts w:ascii="Times New Roman" w:hAnsi="Times New Roman" w:cs="Times New Roman"/>
                <w:sz w:val="20"/>
                <w:szCs w:val="20"/>
              </w:rPr>
              <w:t>mm</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19E762C6" w:rsidRDefault="005C6845" w14:paraId="53E264FB" w14:textId="22E51119">
            <w:pPr>
              <w:jc w:val="center"/>
              <w:rPr>
                <w:rFonts w:ascii="Times New Roman" w:hAnsi="Times New Roman" w:cs="Times New Roman"/>
                <w:sz w:val="20"/>
                <w:szCs w:val="20"/>
              </w:rPr>
            </w:pPr>
            <w:r w:rsidRPr="00762A40">
              <w:rPr>
                <w:rFonts w:ascii="Times New Roman" w:hAnsi="Times New Roman" w:cs="Times New Roman"/>
                <w:sz w:val="20"/>
                <w:szCs w:val="20"/>
              </w:rPr>
              <w:t>Fail</w:t>
            </w:r>
          </w:p>
        </w:tc>
      </w:tr>
      <w:tr w:rsidR="7C5021A6" w:rsidTr="00862473" w14:paraId="4AC48F20" w14:textId="77777777">
        <w:trPr>
          <w:trHeight w:val="525"/>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00F76DB3" w:rsidRDefault="7C5021A6" w14:paraId="69448C17" w14:textId="0FE53DC4">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Tire </w:t>
            </w:r>
            <w:r w:rsidRPr="00762A40" w:rsidR="00511939">
              <w:rPr>
                <w:rFonts w:ascii="Times New Roman" w:hAnsi="Times New Roman" w:eastAsia="Aptos Narrow" w:cs="Times New Roman"/>
                <w:color w:val="000000" w:themeColor="text1"/>
                <w:sz w:val="20"/>
                <w:szCs w:val="20"/>
              </w:rPr>
              <w:t>O</w:t>
            </w:r>
            <w:r w:rsidRPr="00762A40">
              <w:rPr>
                <w:rFonts w:ascii="Times New Roman" w:hAnsi="Times New Roman" w:eastAsia="Aptos Narrow" w:cs="Times New Roman"/>
                <w:color w:val="000000" w:themeColor="text1"/>
                <w:sz w:val="20"/>
                <w:szCs w:val="20"/>
              </w:rPr>
              <w:t xml:space="preserve">uter </w:t>
            </w:r>
            <w:r w:rsidRPr="00762A40" w:rsidR="00511939">
              <w:rPr>
                <w:rFonts w:ascii="Times New Roman" w:hAnsi="Times New Roman" w:eastAsia="Aptos Narrow" w:cs="Times New Roman"/>
                <w:color w:val="000000" w:themeColor="text1"/>
                <w:sz w:val="20"/>
                <w:szCs w:val="20"/>
              </w:rPr>
              <w:t>D</w:t>
            </w:r>
            <w:r w:rsidRPr="00762A40">
              <w:rPr>
                <w:rFonts w:ascii="Times New Roman" w:hAnsi="Times New Roman" w:eastAsia="Aptos Narrow" w:cs="Times New Roman"/>
                <w:color w:val="000000" w:themeColor="text1"/>
                <w:sz w:val="20"/>
                <w:szCs w:val="20"/>
              </w:rPr>
              <w:t>iameter</w:t>
            </w:r>
            <w:r w:rsidR="004750B6">
              <w:rPr>
                <w:rFonts w:ascii="Times New Roman" w:hAnsi="Times New Roman" w:eastAsia="Aptos Narrow" w:cs="Times New Roman"/>
                <w:color w:val="000000" w:themeColor="text1"/>
                <w:sz w:val="20"/>
                <w:szCs w:val="20"/>
              </w:rPr>
              <w:t>/Hexagon Connection</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0F76DB3" w:rsidRDefault="7C5021A6" w14:paraId="149EC869" w14:textId="3FBCF62C">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Must have </w:t>
            </w:r>
            <w:r w:rsidR="00F24879">
              <w:rPr>
                <w:rFonts w:ascii="Times New Roman" w:hAnsi="Times New Roman" w:eastAsia="Aptos Narrow" w:cs="Times New Roman"/>
                <w:color w:val="000000" w:themeColor="text1"/>
                <w:sz w:val="20"/>
                <w:szCs w:val="20"/>
              </w:rPr>
              <w:t xml:space="preserve">dimensions </w:t>
            </w:r>
            <w:bookmarkStart w:name="_Int_mZoKWb8L" w:id="82"/>
            <w:proofErr w:type="gramStart"/>
            <w:r w:rsidR="00F24879">
              <w:rPr>
                <w:rFonts w:ascii="Times New Roman" w:hAnsi="Times New Roman" w:eastAsia="Aptos Narrow" w:cs="Times New Roman"/>
                <w:color w:val="000000" w:themeColor="text1"/>
                <w:sz w:val="20"/>
                <w:szCs w:val="20"/>
              </w:rPr>
              <w:t>similar</w:t>
            </w:r>
            <w:r w:rsidRPr="00762A40">
              <w:rPr>
                <w:rFonts w:ascii="Times New Roman" w:hAnsi="Times New Roman" w:eastAsia="Aptos Narrow" w:cs="Times New Roman"/>
                <w:color w:val="000000" w:themeColor="text1"/>
                <w:sz w:val="20"/>
                <w:szCs w:val="20"/>
              </w:rPr>
              <w:t xml:space="preserve"> to</w:t>
            </w:r>
            <w:bookmarkEnd w:id="82"/>
            <w:proofErr w:type="gramEnd"/>
            <w:r w:rsidRPr="00762A40">
              <w:rPr>
                <w:rFonts w:ascii="Times New Roman" w:hAnsi="Times New Roman" w:eastAsia="Aptos Narrow" w:cs="Times New Roman"/>
                <w:color w:val="000000" w:themeColor="text1"/>
                <w:sz w:val="20"/>
                <w:szCs w:val="20"/>
              </w:rPr>
              <w:t xml:space="preserve"> the truck's original tires to properly fit</w:t>
            </w:r>
            <w:r w:rsidR="00B8280C">
              <w:rPr>
                <w:rFonts w:ascii="Times New Roman" w:hAnsi="Times New Roman" w:eastAsia="Aptos Narrow" w:cs="Times New Roman"/>
                <w:color w:val="000000" w:themeColor="text1"/>
                <w:sz w:val="20"/>
                <w:szCs w:val="20"/>
              </w:rPr>
              <w:t xml:space="preserve"> </w:t>
            </w:r>
            <w:r w:rsidR="00F24879">
              <w:rPr>
                <w:rFonts w:ascii="Times New Roman" w:hAnsi="Times New Roman" w:eastAsia="Aptos Narrow" w:cs="Times New Roman"/>
                <w:color w:val="000000" w:themeColor="text1"/>
                <w:sz w:val="20"/>
                <w:szCs w:val="20"/>
              </w:rPr>
              <w:t>existing chassis</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00AA15DC" w14:paraId="20D0965B" w14:textId="53D8CC8C">
            <w:pPr>
              <w:spacing w:after="0"/>
              <w:jc w:val="center"/>
              <w:rPr>
                <w:rFonts w:ascii="Times New Roman" w:hAnsi="Times New Roman" w:cs="Times New Roman"/>
                <w:sz w:val="20"/>
                <w:szCs w:val="20"/>
              </w:rPr>
            </w:pPr>
            <w:r>
              <w:rPr>
                <w:rFonts w:ascii="Times New Roman" w:hAnsi="Times New Roman" w:eastAsia="Aptos Narrow" w:cs="Times New Roman"/>
                <w:color w:val="000000" w:themeColor="text1"/>
                <w:sz w:val="20"/>
                <w:szCs w:val="20"/>
              </w:rPr>
              <w:t>d</w:t>
            </w:r>
            <w:r>
              <w:rPr>
                <w:rFonts w:ascii="Times New Roman" w:hAnsi="Times New Roman" w:eastAsia="Aptos Narrow" w:cs="Times New Roman"/>
                <w:color w:val="000000" w:themeColor="text1"/>
                <w:sz w:val="20"/>
                <w:szCs w:val="20"/>
                <w:vertAlign w:val="subscript"/>
              </w:rPr>
              <w:t>o</w:t>
            </w:r>
            <w:r>
              <w:rPr>
                <w:rFonts w:ascii="Times New Roman" w:hAnsi="Times New Roman" w:eastAsia="Aptos Narrow" w:cs="Times New Roman"/>
                <w:color w:val="000000" w:themeColor="text1"/>
                <w:sz w:val="20"/>
                <w:szCs w:val="20"/>
              </w:rPr>
              <w:t xml:space="preserve"> = </w:t>
            </w:r>
            <w:r w:rsidRPr="00762A40" w:rsidR="7C5021A6">
              <w:rPr>
                <w:rFonts w:ascii="Times New Roman" w:hAnsi="Times New Roman" w:eastAsia="Aptos Narrow" w:cs="Times New Roman"/>
                <w:color w:val="000000" w:themeColor="text1"/>
                <w:sz w:val="20"/>
                <w:szCs w:val="20"/>
              </w:rPr>
              <w:t xml:space="preserve">80-90 </w:t>
            </w:r>
            <w:r w:rsidRPr="00762A40" w:rsidR="00511939">
              <w:rPr>
                <w:rFonts w:ascii="Times New Roman" w:hAnsi="Times New Roman" w:eastAsia="Aptos Narrow" w:cs="Times New Roman"/>
                <w:color w:val="000000" w:themeColor="text1"/>
                <w:sz w:val="20"/>
                <w:szCs w:val="20"/>
              </w:rPr>
              <w:t>mm</w:t>
            </w:r>
            <w:r w:rsidR="004750B6">
              <w:rPr>
                <w:rFonts w:ascii="Times New Roman" w:hAnsi="Times New Roman" w:eastAsia="Aptos Narrow" w:cs="Times New Roman"/>
                <w:color w:val="000000" w:themeColor="text1"/>
                <w:sz w:val="20"/>
                <w:szCs w:val="20"/>
              </w:rPr>
              <w:t>/</w:t>
            </w:r>
            <w:proofErr w:type="gramStart"/>
            <w:r w:rsidR="00ED6744">
              <w:rPr>
                <w:rFonts w:ascii="Times New Roman" w:hAnsi="Times New Roman" w:eastAsia="Aptos Narrow" w:cs="Times New Roman"/>
                <w:color w:val="000000" w:themeColor="text1"/>
                <w:sz w:val="20"/>
                <w:szCs w:val="20"/>
              </w:rPr>
              <w:t>w  =</w:t>
            </w:r>
            <w:proofErr w:type="gramEnd"/>
            <w:r w:rsidR="00ED6744">
              <w:rPr>
                <w:rFonts w:ascii="Times New Roman" w:hAnsi="Times New Roman" w:eastAsia="Aptos Narrow" w:cs="Times New Roman"/>
                <w:color w:val="000000" w:themeColor="text1"/>
                <w:sz w:val="20"/>
                <w:szCs w:val="20"/>
              </w:rPr>
              <w:t>12 mm</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7C5021A6" w14:paraId="17A982C7" w14:textId="320E8211">
            <w:pPr>
              <w:spacing w:after="0"/>
              <w:jc w:val="center"/>
              <w:rPr>
                <w:rFonts w:ascii="Times New Roman" w:hAnsi="Times New Roman" w:eastAsia="Aptos Narrow" w:cs="Times New Roman"/>
                <w:color w:val="000000" w:themeColor="text1"/>
                <w:sz w:val="20"/>
                <w:szCs w:val="20"/>
              </w:rPr>
            </w:pPr>
            <w:r w:rsidRPr="00762A40">
              <w:rPr>
                <w:rFonts w:ascii="Times New Roman" w:hAnsi="Times New Roman" w:eastAsia="Aptos Narrow" w:cs="Times New Roman"/>
                <w:color w:val="000000" w:themeColor="text1"/>
                <w:sz w:val="20"/>
                <w:szCs w:val="20"/>
              </w:rPr>
              <w:t xml:space="preserve">88 </w:t>
            </w:r>
            <w:r w:rsidRPr="00762A40" w:rsidR="00511939">
              <w:rPr>
                <w:rFonts w:ascii="Times New Roman" w:hAnsi="Times New Roman" w:eastAsia="Aptos Narrow" w:cs="Times New Roman"/>
                <w:color w:val="000000" w:themeColor="text1"/>
                <w:sz w:val="20"/>
                <w:szCs w:val="20"/>
              </w:rPr>
              <w:t>m</w:t>
            </w:r>
            <w:r w:rsidRPr="00762A40">
              <w:rPr>
                <w:rFonts w:ascii="Times New Roman" w:hAnsi="Times New Roman" w:eastAsia="Aptos Narrow" w:cs="Times New Roman"/>
                <w:color w:val="000000" w:themeColor="text1"/>
                <w:sz w:val="20"/>
                <w:szCs w:val="20"/>
              </w:rPr>
              <w:t>m</w:t>
            </w:r>
            <w:r w:rsidR="004750B6">
              <w:rPr>
                <w:rFonts w:ascii="Times New Roman" w:hAnsi="Times New Roman" w:eastAsia="Aptos Narrow" w:cs="Times New Roman"/>
                <w:color w:val="000000" w:themeColor="text1"/>
                <w:sz w:val="20"/>
                <w:szCs w:val="20"/>
              </w:rPr>
              <w:t>/</w:t>
            </w:r>
            <w:r w:rsidR="00ED6744">
              <w:rPr>
                <w:rFonts w:ascii="Times New Roman" w:hAnsi="Times New Roman" w:eastAsia="Aptos Narrow" w:cs="Times New Roman"/>
                <w:color w:val="000000" w:themeColor="text1"/>
                <w:sz w:val="20"/>
                <w:szCs w:val="20"/>
              </w:rPr>
              <w:t>12.1 mm</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7C5021A6" w14:paraId="6DA43E66" w14:textId="2C0AD201">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Pass </w:t>
            </w:r>
          </w:p>
        </w:tc>
      </w:tr>
      <w:tr w:rsidR="7C5021A6" w:rsidTr="00862473" w14:paraId="6B2F46B8" w14:textId="77777777">
        <w:trPr>
          <w:trHeight w:val="585"/>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00F76DB3" w:rsidRDefault="004750B6" w14:paraId="10AF0164" w14:textId="1845B427">
            <w:pPr>
              <w:spacing w:after="0"/>
              <w:jc w:val="center"/>
              <w:rPr>
                <w:rFonts w:ascii="Times New Roman" w:hAnsi="Times New Roman" w:cs="Times New Roman"/>
                <w:sz w:val="20"/>
                <w:szCs w:val="20"/>
              </w:rPr>
            </w:pPr>
            <w:r>
              <w:rPr>
                <w:rFonts w:ascii="Times New Roman" w:hAnsi="Times New Roman" w:eastAsia="Aptos Narrow" w:cs="Times New Roman"/>
                <w:color w:val="000000" w:themeColor="text1"/>
                <w:sz w:val="20"/>
                <w:szCs w:val="20"/>
              </w:rPr>
              <w:t>Hitch Connection</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0F76DB3" w:rsidRDefault="004750B6" w14:paraId="7699025D" w14:textId="61EA8FB4">
            <w:pPr>
              <w:spacing w:after="0"/>
              <w:jc w:val="center"/>
              <w:rPr>
                <w:rFonts w:ascii="Times New Roman" w:hAnsi="Times New Roman" w:cs="Times New Roman"/>
                <w:sz w:val="20"/>
                <w:szCs w:val="20"/>
              </w:rPr>
            </w:pPr>
            <w:r>
              <w:rPr>
                <w:rFonts w:ascii="Times New Roman" w:hAnsi="Times New Roman" w:eastAsia="Aptos Narrow" w:cs="Times New Roman"/>
                <w:color w:val="000000" w:themeColor="text1"/>
                <w:sz w:val="20"/>
                <w:szCs w:val="20"/>
              </w:rPr>
              <w:t xml:space="preserve">To ensure that the hook </w:t>
            </w:r>
            <w:r w:rsidRPr="290B9F32" w:rsidR="50833B65">
              <w:rPr>
                <w:rFonts w:ascii="Times New Roman" w:hAnsi="Times New Roman" w:eastAsia="Aptos Narrow" w:cs="Times New Roman"/>
                <w:color w:val="000000" w:themeColor="text1"/>
                <w:sz w:val="20"/>
                <w:szCs w:val="20"/>
              </w:rPr>
              <w:t>fits</w:t>
            </w:r>
            <w:r w:rsidR="00701ACB">
              <w:rPr>
                <w:rFonts w:ascii="Times New Roman" w:hAnsi="Times New Roman" w:eastAsia="Aptos Narrow" w:cs="Times New Roman"/>
                <w:color w:val="000000" w:themeColor="text1"/>
                <w:sz w:val="20"/>
                <w:szCs w:val="20"/>
              </w:rPr>
              <w:t xml:space="preserve"> the loop connection point on the bumper.</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0020143F" w14:paraId="086F4D54" w14:textId="32DDAC2C">
            <w:pPr>
              <w:spacing w:after="0"/>
              <w:jc w:val="center"/>
              <w:rPr>
                <w:rFonts w:ascii="Times New Roman" w:hAnsi="Times New Roman" w:cs="Times New Roman"/>
                <w:sz w:val="20"/>
                <w:szCs w:val="20"/>
              </w:rPr>
            </w:pPr>
            <w:r>
              <w:rPr>
                <w:rFonts w:ascii="Times New Roman" w:hAnsi="Times New Roman" w:cs="Times New Roman"/>
                <w:sz w:val="20"/>
                <w:szCs w:val="20"/>
              </w:rPr>
              <w:t xml:space="preserve">Hook secure in </w:t>
            </w:r>
            <w:r w:rsidR="000F6F00">
              <w:rPr>
                <w:rFonts w:ascii="Times New Roman" w:hAnsi="Times New Roman" w:cs="Times New Roman"/>
                <w:sz w:val="20"/>
                <w:szCs w:val="20"/>
              </w:rPr>
              <w:t>loop, fit easily</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000F6F00" w14:paraId="56F90B0E" w14:textId="08D66F33">
            <w:pPr>
              <w:spacing w:after="0"/>
              <w:jc w:val="center"/>
              <w:rPr>
                <w:rFonts w:ascii="Times New Roman" w:hAnsi="Times New Roman" w:cs="Times New Roman"/>
                <w:sz w:val="20"/>
                <w:szCs w:val="20"/>
              </w:rPr>
            </w:pPr>
            <w:r>
              <w:rPr>
                <w:rFonts w:ascii="Times New Roman" w:hAnsi="Times New Roman" w:cs="Times New Roman"/>
                <w:sz w:val="20"/>
                <w:szCs w:val="20"/>
              </w:rPr>
              <w:t>Yes</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7C5021A6" w14:paraId="00918246" w14:textId="1850700B">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Pass</w:t>
            </w:r>
          </w:p>
        </w:tc>
      </w:tr>
      <w:tr w:rsidR="7C5021A6" w:rsidTr="00862473" w14:paraId="1978ACB8" w14:textId="77777777">
        <w:trPr>
          <w:trHeight w:val="600"/>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00F76DB3" w:rsidRDefault="7C5021A6" w14:paraId="032417E4" w14:textId="0B822FE4">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Trine Pride</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0F76DB3" w:rsidRDefault="7C5021A6" w14:paraId="6DE9895C" w14:textId="1C4B3679">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To proudly represent the school of our team members.</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7C5021A6" w:rsidRDefault="7C5021A6" w14:paraId="45F9FA05" w14:textId="654DF176">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Appearance of Trine "</w:t>
            </w:r>
            <w:r w:rsidRPr="00762A40" w:rsidR="00762A40">
              <w:rPr>
                <w:rFonts w:ascii="Times New Roman" w:hAnsi="Times New Roman" w:eastAsia="Aptos Narrow" w:cs="Times New Roman"/>
                <w:color w:val="000000" w:themeColor="text1"/>
                <w:sz w:val="20"/>
                <w:szCs w:val="20"/>
              </w:rPr>
              <w:t xml:space="preserve">Power </w:t>
            </w:r>
            <w:r w:rsidRPr="00762A40">
              <w:rPr>
                <w:rFonts w:ascii="Times New Roman" w:hAnsi="Times New Roman" w:eastAsia="Aptos Narrow" w:cs="Times New Roman"/>
                <w:color w:val="000000" w:themeColor="text1"/>
                <w:sz w:val="20"/>
                <w:szCs w:val="20"/>
              </w:rPr>
              <w:t>T"</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7C52E475" w:rsidRDefault="5F445144" w14:paraId="63492BD4" w14:textId="41BE62C6">
            <w:pPr>
              <w:jc w:val="center"/>
              <w:rPr>
                <w:rFonts w:ascii="Times New Roman" w:hAnsi="Times New Roman" w:cs="Times New Roman"/>
                <w:sz w:val="20"/>
                <w:szCs w:val="20"/>
              </w:rPr>
            </w:pPr>
            <w:r w:rsidRPr="00762A40">
              <w:rPr>
                <w:rFonts w:ascii="Times New Roman" w:hAnsi="Times New Roman" w:cs="Times New Roman"/>
                <w:sz w:val="20"/>
                <w:szCs w:val="20"/>
              </w:rPr>
              <w:t>Yes</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E64BA43" w:rsidRDefault="5F445144" w14:paraId="0FF9DAED" w14:textId="61E65CCF">
            <w:pPr>
              <w:jc w:val="center"/>
              <w:rPr>
                <w:rFonts w:ascii="Times New Roman" w:hAnsi="Times New Roman" w:cs="Times New Roman"/>
                <w:sz w:val="20"/>
                <w:szCs w:val="20"/>
              </w:rPr>
            </w:pPr>
            <w:r w:rsidRPr="00762A40">
              <w:rPr>
                <w:rFonts w:ascii="Times New Roman" w:hAnsi="Times New Roman" w:cs="Times New Roman"/>
                <w:sz w:val="20"/>
                <w:szCs w:val="20"/>
              </w:rPr>
              <w:t>Pass</w:t>
            </w:r>
          </w:p>
        </w:tc>
      </w:tr>
      <w:tr w:rsidR="7C5021A6" w:rsidTr="00862473" w14:paraId="2F45D1E0" w14:textId="77777777">
        <w:trPr>
          <w:trHeight w:val="555"/>
          <w:jc w:val="center"/>
        </w:trPr>
        <w:tc>
          <w:tcPr>
            <w:tcW w:w="1795"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center"/>
          </w:tcPr>
          <w:p w:rsidRPr="00762A40" w:rsidR="7C5021A6" w:rsidP="00F76DB3" w:rsidRDefault="7C5021A6" w14:paraId="70024C1A" w14:textId="29F2921B">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Bumper </w:t>
            </w:r>
            <w:r w:rsidRPr="00762A40" w:rsidR="00511939">
              <w:rPr>
                <w:rFonts w:ascii="Times New Roman" w:hAnsi="Times New Roman" w:eastAsia="Aptos Narrow" w:cs="Times New Roman"/>
                <w:color w:val="000000" w:themeColor="text1"/>
                <w:sz w:val="20"/>
                <w:szCs w:val="20"/>
              </w:rPr>
              <w:t>W</w:t>
            </w:r>
            <w:r w:rsidRPr="00762A40">
              <w:rPr>
                <w:rFonts w:ascii="Times New Roman" w:hAnsi="Times New Roman" w:eastAsia="Aptos Narrow" w:cs="Times New Roman"/>
                <w:color w:val="000000" w:themeColor="text1"/>
                <w:sz w:val="20"/>
                <w:szCs w:val="20"/>
              </w:rPr>
              <w:t>idth</w:t>
            </w:r>
          </w:p>
        </w:tc>
        <w:tc>
          <w:tcPr>
            <w:tcW w:w="2880"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bottom"/>
          </w:tcPr>
          <w:p w:rsidRPr="00762A40" w:rsidR="7C5021A6" w:rsidP="00F76DB3" w:rsidRDefault="7C5021A6" w14:paraId="0A4078C7" w14:textId="7C16772C">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To ensure the bumper fits onto the RC truck properly.</w:t>
            </w:r>
          </w:p>
        </w:tc>
        <w:tc>
          <w:tcPr>
            <w:tcW w:w="1890"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center"/>
          </w:tcPr>
          <w:p w:rsidRPr="00762A40" w:rsidR="7C5021A6" w:rsidP="7C5021A6" w:rsidRDefault="7C5021A6" w14:paraId="48E86FA0" w14:textId="3EE81A5E">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9</w:t>
            </w:r>
            <w:r w:rsidRPr="00762A40" w:rsidR="00762A40">
              <w:rPr>
                <w:rFonts w:ascii="Times New Roman" w:hAnsi="Times New Roman" w:eastAsia="Aptos Narrow" w:cs="Times New Roman"/>
                <w:color w:val="000000" w:themeColor="text1"/>
                <w:sz w:val="20"/>
                <w:szCs w:val="20"/>
              </w:rPr>
              <w:t>0 mm</w:t>
            </w:r>
          </w:p>
        </w:tc>
        <w:tc>
          <w:tcPr>
            <w:tcW w:w="1800"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bottom"/>
          </w:tcPr>
          <w:p w:rsidRPr="00762A40" w:rsidR="7C5021A6" w:rsidP="0E64BA43" w:rsidRDefault="09A36417" w14:paraId="00282DB0" w14:textId="2F37C764">
            <w:pPr>
              <w:jc w:val="center"/>
              <w:rPr>
                <w:rFonts w:ascii="Times New Roman" w:hAnsi="Times New Roman" w:cs="Times New Roman"/>
                <w:sz w:val="20"/>
                <w:szCs w:val="20"/>
              </w:rPr>
            </w:pPr>
            <w:r w:rsidRPr="00762A40">
              <w:rPr>
                <w:rFonts w:ascii="Times New Roman" w:hAnsi="Times New Roman" w:cs="Times New Roman"/>
                <w:sz w:val="20"/>
                <w:szCs w:val="20"/>
              </w:rPr>
              <w:t xml:space="preserve">90 </w:t>
            </w:r>
            <w:r w:rsidRPr="00762A40" w:rsidR="00762A40">
              <w:rPr>
                <w:rFonts w:ascii="Times New Roman" w:hAnsi="Times New Roman" w:cs="Times New Roman"/>
                <w:sz w:val="20"/>
                <w:szCs w:val="20"/>
              </w:rPr>
              <w:t>mm</w:t>
            </w:r>
          </w:p>
        </w:tc>
        <w:tc>
          <w:tcPr>
            <w:tcW w:w="995" w:type="dxa"/>
            <w:tcBorders>
              <w:top w:val="single" w:color="000000" w:themeColor="text1" w:sz="4" w:space="0"/>
              <w:left w:val="single" w:color="000000" w:themeColor="text1" w:sz="4" w:space="0"/>
              <w:bottom w:val="nil"/>
              <w:right w:val="single" w:color="000000" w:themeColor="text1" w:sz="4" w:space="0"/>
            </w:tcBorders>
            <w:tcMar>
              <w:top w:w="15" w:type="dxa"/>
              <w:left w:w="15" w:type="dxa"/>
              <w:right w:w="15" w:type="dxa"/>
            </w:tcMar>
            <w:vAlign w:val="bottom"/>
          </w:tcPr>
          <w:p w:rsidRPr="00762A40" w:rsidR="7C5021A6" w:rsidP="0E64BA43" w:rsidRDefault="00AC60BC" w14:paraId="03676FB1" w14:textId="3B436A1A">
            <w:pPr>
              <w:jc w:val="center"/>
              <w:rPr>
                <w:rFonts w:ascii="Times New Roman" w:hAnsi="Times New Roman" w:cs="Times New Roman"/>
                <w:sz w:val="20"/>
                <w:szCs w:val="20"/>
              </w:rPr>
            </w:pPr>
            <w:r w:rsidRPr="00762A40">
              <w:rPr>
                <w:rFonts w:ascii="Times New Roman" w:hAnsi="Times New Roman" w:cs="Times New Roman"/>
                <w:sz w:val="20"/>
                <w:szCs w:val="20"/>
              </w:rPr>
              <w:t>Pass</w:t>
            </w:r>
          </w:p>
        </w:tc>
      </w:tr>
      <w:tr w:rsidR="7C5021A6" w:rsidTr="00862473" w14:paraId="5BA533DB" w14:textId="77777777">
        <w:trPr>
          <w:trHeight w:val="585"/>
          <w:jc w:val="center"/>
        </w:trPr>
        <w:tc>
          <w:tcPr>
            <w:tcW w:w="17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00F76DB3" w:rsidRDefault="7C5021A6" w14:paraId="27BB17CF" w14:textId="606B0FC1">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Trailer </w:t>
            </w:r>
            <w:r w:rsidRPr="00762A40" w:rsidR="00511939">
              <w:rPr>
                <w:rFonts w:ascii="Times New Roman" w:hAnsi="Times New Roman" w:eastAsia="Aptos Narrow" w:cs="Times New Roman"/>
                <w:color w:val="000000" w:themeColor="text1"/>
                <w:sz w:val="20"/>
                <w:szCs w:val="20"/>
              </w:rPr>
              <w:t>D</w:t>
            </w:r>
            <w:r w:rsidRPr="00762A40">
              <w:rPr>
                <w:rFonts w:ascii="Times New Roman" w:hAnsi="Times New Roman" w:eastAsia="Aptos Narrow" w:cs="Times New Roman"/>
                <w:color w:val="000000" w:themeColor="text1"/>
                <w:sz w:val="20"/>
                <w:szCs w:val="20"/>
              </w:rPr>
              <w:t>imensions</w:t>
            </w:r>
          </w:p>
        </w:tc>
        <w:tc>
          <w:tcPr>
            <w:tcW w:w="28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0F76DB3" w:rsidRDefault="7C5021A6" w14:paraId="4C19ACC4" w14:textId="1F64CB1B">
            <w:pPr>
              <w:spacing w:after="0"/>
              <w:jc w:val="center"/>
              <w:rPr>
                <w:rFonts w:ascii="Times New Roman" w:hAnsi="Times New Roman" w:cs="Times New Roman"/>
                <w:sz w:val="20"/>
                <w:szCs w:val="20"/>
              </w:rPr>
            </w:pPr>
            <w:r w:rsidRPr="00762A40">
              <w:rPr>
                <w:rFonts w:ascii="Times New Roman" w:hAnsi="Times New Roman" w:eastAsia="Aptos Narrow" w:cs="Times New Roman"/>
                <w:color w:val="000000" w:themeColor="text1"/>
                <w:sz w:val="20"/>
                <w:szCs w:val="20"/>
              </w:rPr>
              <w:t xml:space="preserve">So that the trailer is proportional to the RC truck and can </w:t>
            </w:r>
            <w:proofErr w:type="gramStart"/>
            <w:r w:rsidRPr="00762A40">
              <w:rPr>
                <w:rFonts w:ascii="Times New Roman" w:hAnsi="Times New Roman" w:eastAsia="Aptos Narrow" w:cs="Times New Roman"/>
                <w:color w:val="000000" w:themeColor="text1"/>
                <w:sz w:val="20"/>
                <w:szCs w:val="20"/>
              </w:rPr>
              <w:t>handle</w:t>
            </w:r>
            <w:proofErr w:type="gramEnd"/>
            <w:r w:rsidRPr="00762A40">
              <w:rPr>
                <w:rFonts w:ascii="Times New Roman" w:hAnsi="Times New Roman" w:eastAsia="Aptos Narrow" w:cs="Times New Roman"/>
                <w:color w:val="000000" w:themeColor="text1"/>
                <w:sz w:val="20"/>
                <w:szCs w:val="20"/>
              </w:rPr>
              <w:t xml:space="preserve"> the </w:t>
            </w:r>
            <w:r w:rsidR="00762A40">
              <w:rPr>
                <w:rFonts w:ascii="Times New Roman" w:hAnsi="Times New Roman" w:eastAsia="Aptos Narrow" w:cs="Times New Roman"/>
                <w:color w:val="000000" w:themeColor="text1"/>
                <w:sz w:val="20"/>
                <w:szCs w:val="20"/>
              </w:rPr>
              <w:t>designated</w:t>
            </w:r>
            <w:r w:rsidRPr="00762A40">
              <w:rPr>
                <w:rFonts w:ascii="Times New Roman" w:hAnsi="Times New Roman" w:eastAsia="Aptos Narrow" w:cs="Times New Roman"/>
                <w:color w:val="000000" w:themeColor="text1"/>
                <w:sz w:val="20"/>
                <w:szCs w:val="20"/>
              </w:rPr>
              <w:t xml:space="preserve"> load.</w:t>
            </w:r>
          </w:p>
        </w:tc>
        <w:tc>
          <w:tcPr>
            <w:tcW w:w="18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center"/>
          </w:tcPr>
          <w:p w:rsidRPr="00762A40" w:rsidR="7C5021A6" w:rsidP="7C5021A6" w:rsidRDefault="253BBD6F" w14:paraId="13966934" w14:textId="29B861AC">
            <w:pPr>
              <w:spacing w:after="0"/>
              <w:jc w:val="center"/>
              <w:rPr>
                <w:rFonts w:ascii="Times New Roman" w:hAnsi="Times New Roman" w:eastAsia="Aptos Narrow" w:cs="Times New Roman"/>
                <w:color w:val="000000" w:themeColor="text1"/>
                <w:sz w:val="20"/>
                <w:szCs w:val="20"/>
              </w:rPr>
            </w:pPr>
            <w:r w:rsidRPr="00762A40">
              <w:rPr>
                <w:rFonts w:ascii="Times New Roman" w:hAnsi="Times New Roman" w:eastAsia="Aptos Narrow" w:cs="Times New Roman"/>
                <w:color w:val="000000" w:themeColor="text1"/>
                <w:sz w:val="20"/>
                <w:szCs w:val="20"/>
              </w:rPr>
              <w:t xml:space="preserve">At least </w:t>
            </w:r>
            <w:r w:rsidRPr="00762A40" w:rsidR="7C5021A6">
              <w:rPr>
                <w:rFonts w:ascii="Times New Roman" w:hAnsi="Times New Roman" w:eastAsia="Aptos Narrow" w:cs="Times New Roman"/>
                <w:color w:val="000000" w:themeColor="text1"/>
                <w:sz w:val="20"/>
                <w:szCs w:val="20"/>
              </w:rPr>
              <w:t>14</w:t>
            </w:r>
            <w:r w:rsidR="00762A40">
              <w:rPr>
                <w:rFonts w:ascii="Times New Roman" w:hAnsi="Times New Roman" w:eastAsia="Aptos Narrow" w:cs="Times New Roman"/>
                <w:color w:val="000000" w:themeColor="text1"/>
                <w:sz w:val="20"/>
                <w:szCs w:val="20"/>
              </w:rPr>
              <w:t>0</w:t>
            </w:r>
            <w:r w:rsidRPr="00762A40" w:rsidR="7C5021A6">
              <w:rPr>
                <w:rFonts w:ascii="Times New Roman" w:hAnsi="Times New Roman" w:eastAsia="Aptos Narrow" w:cs="Times New Roman"/>
                <w:color w:val="000000" w:themeColor="text1"/>
                <w:sz w:val="20"/>
                <w:szCs w:val="20"/>
              </w:rPr>
              <w:t xml:space="preserve"> x 8</w:t>
            </w:r>
            <w:r w:rsidR="00762A40">
              <w:rPr>
                <w:rFonts w:ascii="Times New Roman" w:hAnsi="Times New Roman" w:eastAsia="Aptos Narrow" w:cs="Times New Roman"/>
                <w:color w:val="000000" w:themeColor="text1"/>
                <w:sz w:val="20"/>
                <w:szCs w:val="20"/>
              </w:rPr>
              <w:t>0</w:t>
            </w:r>
            <w:r w:rsidRPr="00762A40" w:rsidR="7C5021A6">
              <w:rPr>
                <w:rFonts w:ascii="Times New Roman" w:hAnsi="Times New Roman" w:eastAsia="Aptos Narrow" w:cs="Times New Roman"/>
                <w:color w:val="000000" w:themeColor="text1"/>
                <w:sz w:val="20"/>
                <w:szCs w:val="20"/>
              </w:rPr>
              <w:t xml:space="preserve"> x 4</w:t>
            </w:r>
            <w:r w:rsidR="00762A40">
              <w:rPr>
                <w:rFonts w:ascii="Times New Roman" w:hAnsi="Times New Roman" w:eastAsia="Aptos Narrow" w:cs="Times New Roman"/>
                <w:color w:val="000000" w:themeColor="text1"/>
                <w:sz w:val="20"/>
                <w:szCs w:val="20"/>
              </w:rPr>
              <w:t>0</w:t>
            </w:r>
            <w:r w:rsidRPr="00762A40" w:rsidR="7C5021A6">
              <w:rPr>
                <w:rFonts w:ascii="Times New Roman" w:hAnsi="Times New Roman" w:eastAsia="Aptos Narrow" w:cs="Times New Roman"/>
                <w:color w:val="000000" w:themeColor="text1"/>
                <w:sz w:val="20"/>
                <w:szCs w:val="20"/>
              </w:rPr>
              <w:t xml:space="preserve"> </w:t>
            </w:r>
            <w:r w:rsidR="00762A40">
              <w:rPr>
                <w:rFonts w:ascii="Times New Roman" w:hAnsi="Times New Roman" w:eastAsia="Aptos Narrow" w:cs="Times New Roman"/>
                <w:color w:val="000000" w:themeColor="text1"/>
                <w:sz w:val="20"/>
                <w:szCs w:val="20"/>
              </w:rPr>
              <w:t>mm</w:t>
            </w:r>
          </w:p>
        </w:tc>
        <w:tc>
          <w:tcPr>
            <w:tcW w:w="18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E64BA43" w:rsidRDefault="44DE4B1C" w14:paraId="6BE855AE" w14:textId="5DDDE8D7">
            <w:pPr>
              <w:jc w:val="center"/>
              <w:rPr>
                <w:rFonts w:ascii="Times New Roman" w:hAnsi="Times New Roman" w:cs="Times New Roman"/>
                <w:sz w:val="20"/>
                <w:szCs w:val="20"/>
              </w:rPr>
            </w:pPr>
            <w:r w:rsidRPr="00762A40">
              <w:rPr>
                <w:rFonts w:ascii="Times New Roman" w:hAnsi="Times New Roman" w:cs="Times New Roman"/>
                <w:sz w:val="20"/>
                <w:szCs w:val="20"/>
              </w:rPr>
              <w:t>18</w:t>
            </w:r>
            <w:r w:rsidR="00762A40">
              <w:rPr>
                <w:rFonts w:ascii="Times New Roman" w:hAnsi="Times New Roman" w:cs="Times New Roman"/>
                <w:sz w:val="20"/>
                <w:szCs w:val="20"/>
              </w:rPr>
              <w:t>0</w:t>
            </w:r>
            <w:r w:rsidRPr="00762A40">
              <w:rPr>
                <w:rFonts w:ascii="Times New Roman" w:hAnsi="Times New Roman" w:cs="Times New Roman"/>
                <w:sz w:val="20"/>
                <w:szCs w:val="20"/>
              </w:rPr>
              <w:t xml:space="preserve"> x 10</w:t>
            </w:r>
            <w:r w:rsidR="00762A40">
              <w:rPr>
                <w:rFonts w:ascii="Times New Roman" w:hAnsi="Times New Roman" w:cs="Times New Roman"/>
                <w:sz w:val="20"/>
                <w:szCs w:val="20"/>
              </w:rPr>
              <w:t>0</w:t>
            </w:r>
            <w:r w:rsidRPr="00762A40">
              <w:rPr>
                <w:rFonts w:ascii="Times New Roman" w:hAnsi="Times New Roman" w:cs="Times New Roman"/>
                <w:sz w:val="20"/>
                <w:szCs w:val="20"/>
              </w:rPr>
              <w:t xml:space="preserve"> x 5</w:t>
            </w:r>
            <w:r w:rsidR="00762A40">
              <w:rPr>
                <w:rFonts w:ascii="Times New Roman" w:hAnsi="Times New Roman" w:cs="Times New Roman"/>
                <w:sz w:val="20"/>
                <w:szCs w:val="20"/>
              </w:rPr>
              <w:t>0 mm</w:t>
            </w:r>
          </w:p>
        </w:tc>
        <w:tc>
          <w:tcPr>
            <w:tcW w:w="9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5" w:type="dxa"/>
              <w:left w:w="15" w:type="dxa"/>
              <w:right w:w="15" w:type="dxa"/>
            </w:tcMar>
            <w:vAlign w:val="bottom"/>
          </w:tcPr>
          <w:p w:rsidRPr="00762A40" w:rsidR="7C5021A6" w:rsidP="0E64BA43" w:rsidRDefault="00AC60BC" w14:paraId="666F701B" w14:textId="05F59E40">
            <w:pPr>
              <w:jc w:val="center"/>
              <w:rPr>
                <w:rFonts w:ascii="Times New Roman" w:hAnsi="Times New Roman" w:cs="Times New Roman"/>
                <w:sz w:val="20"/>
                <w:szCs w:val="20"/>
              </w:rPr>
            </w:pPr>
            <w:r w:rsidRPr="00762A40">
              <w:rPr>
                <w:rFonts w:ascii="Times New Roman" w:hAnsi="Times New Roman" w:cs="Times New Roman"/>
                <w:sz w:val="20"/>
                <w:szCs w:val="20"/>
              </w:rPr>
              <w:t>Pass</w:t>
            </w:r>
          </w:p>
        </w:tc>
      </w:tr>
    </w:tbl>
    <w:p w:rsidR="00E30CD3" w:rsidRDefault="00E30CD3" w14:paraId="6DCEF006" w14:textId="04A4D86D">
      <w:pPr>
        <w:rPr>
          <w:rFonts w:ascii="Times New Roman" w:hAnsi="Times New Roman" w:eastAsia="Times New Roman" w:cs="Times New Roman"/>
          <w:color w:val="0F4761" w:themeColor="accent1" w:themeShade="BF"/>
          <w:sz w:val="40"/>
          <w:szCs w:val="40"/>
        </w:rPr>
      </w:pPr>
    </w:p>
    <w:p w:rsidR="00E30CD3" w:rsidRDefault="00E30CD3" w14:paraId="430F7649" w14:textId="77777777">
      <w:pPr>
        <w:rPr>
          <w:rFonts w:ascii="Times New Roman" w:hAnsi="Times New Roman" w:eastAsia="Times New Roman" w:cs="Times New Roman"/>
          <w:color w:val="0F4761" w:themeColor="accent1" w:themeShade="BF"/>
          <w:sz w:val="40"/>
          <w:szCs w:val="40"/>
        </w:rPr>
      </w:pPr>
      <w:r>
        <w:rPr>
          <w:rFonts w:ascii="Times New Roman" w:hAnsi="Times New Roman" w:eastAsia="Times New Roman" w:cs="Times New Roman"/>
          <w:color w:val="0F4761" w:themeColor="accent1" w:themeShade="BF"/>
          <w:sz w:val="40"/>
          <w:szCs w:val="40"/>
        </w:rPr>
        <w:br w:type="page"/>
      </w:r>
    </w:p>
    <w:p w:rsidR="3C2DD5C7" w:rsidP="4BAC78E8" w:rsidRDefault="3C2DD5C7" w14:paraId="1818CF5A" w14:textId="325B2609">
      <w:pPr>
        <w:pStyle w:val="Heading1"/>
        <w:rPr>
          <w:rFonts w:ascii="Times New Roman" w:hAnsi="Times New Roman" w:eastAsia="Times New Roman" w:cs="Times New Roman"/>
        </w:rPr>
      </w:pPr>
      <w:bookmarkStart w:name="_Toc191588518" w:id="83"/>
      <w:r w:rsidRPr="4BAC78E8">
        <w:rPr>
          <w:rFonts w:ascii="Times New Roman" w:hAnsi="Times New Roman" w:eastAsia="Times New Roman" w:cs="Times New Roman"/>
        </w:rPr>
        <w:t>References</w:t>
      </w:r>
      <w:bookmarkEnd w:id="83"/>
    </w:p>
    <w:p w:rsidR="00392671" w:rsidP="00392671" w:rsidRDefault="00392671" w14:paraId="1904D81F" w14:textId="77777777">
      <w:pPr>
        <w:pStyle w:val="NormalWeb"/>
        <w:spacing w:before="0" w:beforeAutospacing="0" w:after="0" w:afterAutospacing="0" w:line="480" w:lineRule="auto"/>
        <w:ind w:left="720" w:hanging="720"/>
      </w:pPr>
      <w:r>
        <w:t xml:space="preserve">Jain, M., Kumar, D., Chaudhary, J., Kumar, S., Sharma, S., &amp; Verma, A. S. (2023). Review on E-waste management and its impact on the environment and society. </w:t>
      </w:r>
      <w:r>
        <w:rPr>
          <w:i/>
          <w:iCs/>
        </w:rPr>
        <w:t>Waste Management Bulletin</w:t>
      </w:r>
      <w:r>
        <w:t xml:space="preserve">, </w:t>
      </w:r>
      <w:r>
        <w:rPr>
          <w:i/>
          <w:iCs/>
        </w:rPr>
        <w:t>1</w:t>
      </w:r>
      <w:r>
        <w:t>(3), 34–44. https://doi.org/10.1016/j.wmb.2023.06.004</w:t>
      </w:r>
    </w:p>
    <w:p w:rsidR="00392671" w:rsidP="00392671" w:rsidRDefault="00392671" w14:paraId="69E3DB26" w14:textId="77777777">
      <w:pPr>
        <w:pStyle w:val="NormalWeb"/>
        <w:spacing w:before="0" w:beforeAutospacing="0" w:after="0" w:afterAutospacing="0" w:line="480" w:lineRule="auto"/>
        <w:ind w:left="720" w:hanging="720"/>
      </w:pPr>
      <w:r>
        <w:t xml:space="preserve">Liu, A. F. (2005). Mechanical Properties Data for Selected Aluminum Alloys. </w:t>
      </w:r>
      <w:r>
        <w:rPr>
          <w:i/>
          <w:iCs/>
        </w:rPr>
        <w:t>Mechanics and Mechanisms of Fracture: An Introduction</w:t>
      </w:r>
      <w:r>
        <w:t>. https://doi.org/10.1361/memf2005p397</w:t>
      </w:r>
    </w:p>
    <w:p w:rsidR="00392671" w:rsidP="00392671" w:rsidRDefault="00392671" w14:paraId="655B425B" w14:textId="77777777">
      <w:pPr>
        <w:pStyle w:val="NormalWeb"/>
        <w:spacing w:before="0" w:beforeAutospacing="0" w:after="0" w:afterAutospacing="0" w:line="480" w:lineRule="auto"/>
        <w:ind w:left="720" w:hanging="720"/>
      </w:pPr>
      <w:r>
        <w:t xml:space="preserve">Research and Markets. (2024, October). </w:t>
      </w:r>
      <w:r>
        <w:rPr>
          <w:i/>
          <w:iCs/>
        </w:rPr>
        <w:t>Remote Control Toy Car Market Size, Share &amp; Forecast to 2030</w:t>
      </w:r>
      <w:r>
        <w:t>. Researchandmarkets.com. https://www.researchandmarkets.com/report/remote-control-car?srsltid=AfmBOorspPPrs02NN1OJe69PnbJXkOD7tWMMbDkqbp_mCr7CasW37FTq</w:t>
      </w:r>
    </w:p>
    <w:p w:rsidR="75ACE185" w:rsidP="75ACE185" w:rsidRDefault="75ACE185" w14:paraId="10A6EBB8" w14:textId="02592F2F"/>
    <w:p w:rsidR="75ACE185" w:rsidP="75ACE185" w:rsidRDefault="75ACE185" w14:paraId="02AC80F0" w14:textId="2DC11074"/>
    <w:sectPr w:rsidR="75ACE185" w:rsidSect="001F5344">
      <w:headerReference w:type="default" r:id="rId81"/>
      <w:pgSz w:w="12240" w:h="15840" w:orient="portrait"/>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75473" w:rsidP="00515670" w:rsidRDefault="00575473" w14:paraId="2AAE07FE" w14:textId="77777777">
      <w:pPr>
        <w:spacing w:after="0" w:line="240" w:lineRule="auto"/>
      </w:pPr>
      <w:r>
        <w:separator/>
      </w:r>
    </w:p>
  </w:endnote>
  <w:endnote w:type="continuationSeparator" w:id="0">
    <w:p w:rsidR="00575473" w:rsidP="00515670" w:rsidRDefault="00575473" w14:paraId="4062DEFF" w14:textId="77777777">
      <w:pPr>
        <w:spacing w:after="0" w:line="240" w:lineRule="auto"/>
      </w:pPr>
      <w:r>
        <w:continuationSeparator/>
      </w:r>
    </w:p>
  </w:endnote>
  <w:endnote w:type="continuationNotice" w:id="1">
    <w:p w:rsidR="00575473" w:rsidRDefault="00575473" w14:paraId="3B451E0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34CF414" w:rsidTr="534CF414" w14:paraId="7BF0703C" w14:textId="77777777">
      <w:trPr>
        <w:trHeight w:val="300"/>
      </w:trPr>
      <w:tc>
        <w:tcPr>
          <w:tcW w:w="3120" w:type="dxa"/>
        </w:tcPr>
        <w:p w:rsidR="534CF414" w:rsidP="534CF414" w:rsidRDefault="534CF414" w14:paraId="66C2DF43" w14:textId="3B4C7332">
          <w:pPr>
            <w:pStyle w:val="Header"/>
            <w:ind w:left="-115"/>
          </w:pPr>
        </w:p>
      </w:tc>
      <w:tc>
        <w:tcPr>
          <w:tcW w:w="3120" w:type="dxa"/>
        </w:tcPr>
        <w:p w:rsidR="534CF414" w:rsidP="534CF414" w:rsidRDefault="534CF414" w14:paraId="2E78E4B6" w14:textId="07328FCE">
          <w:pPr>
            <w:pStyle w:val="Header"/>
            <w:jc w:val="center"/>
          </w:pPr>
        </w:p>
      </w:tc>
      <w:tc>
        <w:tcPr>
          <w:tcW w:w="3120" w:type="dxa"/>
        </w:tcPr>
        <w:p w:rsidR="534CF414" w:rsidP="534CF414" w:rsidRDefault="534CF414" w14:paraId="73F004E3" w14:textId="04F458E5">
          <w:pPr>
            <w:pStyle w:val="Header"/>
            <w:ind w:right="-115"/>
            <w:jc w:val="right"/>
          </w:pPr>
        </w:p>
      </w:tc>
    </w:tr>
  </w:tbl>
  <w:p w:rsidR="534CF414" w:rsidP="534CF414" w:rsidRDefault="534CF414" w14:paraId="75563FE0" w14:textId="2D2E10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34CF414" w:rsidTr="534CF414" w14:paraId="499791AF" w14:textId="77777777">
      <w:trPr>
        <w:trHeight w:val="300"/>
      </w:trPr>
      <w:tc>
        <w:tcPr>
          <w:tcW w:w="3120" w:type="dxa"/>
        </w:tcPr>
        <w:p w:rsidR="534CF414" w:rsidP="534CF414" w:rsidRDefault="534CF414" w14:paraId="474BD57C" w14:textId="2EBE4441">
          <w:pPr>
            <w:pStyle w:val="Header"/>
            <w:ind w:left="-115"/>
          </w:pPr>
        </w:p>
      </w:tc>
      <w:tc>
        <w:tcPr>
          <w:tcW w:w="3120" w:type="dxa"/>
        </w:tcPr>
        <w:p w:rsidR="534CF414" w:rsidP="534CF414" w:rsidRDefault="534CF414" w14:paraId="5F1B1442" w14:textId="2476A657">
          <w:pPr>
            <w:pStyle w:val="Header"/>
            <w:jc w:val="center"/>
          </w:pPr>
        </w:p>
      </w:tc>
      <w:tc>
        <w:tcPr>
          <w:tcW w:w="3120" w:type="dxa"/>
        </w:tcPr>
        <w:p w:rsidR="534CF414" w:rsidP="534CF414" w:rsidRDefault="534CF414" w14:paraId="01C1C98A" w14:textId="5CD43D78">
          <w:pPr>
            <w:pStyle w:val="Header"/>
            <w:ind w:right="-115"/>
            <w:jc w:val="right"/>
          </w:pPr>
        </w:p>
      </w:tc>
    </w:tr>
  </w:tbl>
  <w:p w:rsidR="534CF414" w:rsidP="534CF414" w:rsidRDefault="534CF414" w14:paraId="43C1998C" w14:textId="57CAE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75473" w:rsidP="00515670" w:rsidRDefault="00575473" w14:paraId="1DC44F25" w14:textId="77777777">
      <w:pPr>
        <w:spacing w:after="0" w:line="240" w:lineRule="auto"/>
      </w:pPr>
      <w:r>
        <w:separator/>
      </w:r>
    </w:p>
  </w:footnote>
  <w:footnote w:type="continuationSeparator" w:id="0">
    <w:p w:rsidR="00575473" w:rsidP="00515670" w:rsidRDefault="00575473" w14:paraId="65BE676D" w14:textId="77777777">
      <w:pPr>
        <w:spacing w:after="0" w:line="240" w:lineRule="auto"/>
      </w:pPr>
      <w:r>
        <w:continuationSeparator/>
      </w:r>
    </w:p>
  </w:footnote>
  <w:footnote w:type="continuationNotice" w:id="1">
    <w:p w:rsidR="00575473" w:rsidRDefault="00575473" w14:paraId="1C1DF41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689739"/>
      <w:docPartObj>
        <w:docPartGallery w:val="Page Numbers (Top of Page)"/>
        <w:docPartUnique/>
      </w:docPartObj>
    </w:sdtPr>
    <w:sdtEndPr>
      <w:rPr>
        <w:noProof/>
      </w:rPr>
    </w:sdtEndPr>
    <w:sdtContent>
      <w:p w:rsidR="002F6BE2" w:rsidRDefault="002F6BE2" w14:paraId="773E78A8" w14:textId="69AAFC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31475D" w:rsidP="0031475D" w:rsidRDefault="0031475D" w14:paraId="53DA01B5" w14:textId="78C8C91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C567E" w:rsidP="00BC567E" w:rsidRDefault="00BC567E" w14:paraId="3D683817" w14:textId="01B68DFD">
    <w:pPr>
      <w:pStyle w:val="Header"/>
    </w:pPr>
  </w:p>
  <w:p w:rsidR="00F67B58" w:rsidP="00201BE6" w:rsidRDefault="00F67B58" w14:paraId="697530D2" w14:textId="7777777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7155472"/>
      <w:docPartObj>
        <w:docPartGallery w:val="Page Numbers (Top of Page)"/>
        <w:docPartUnique/>
      </w:docPartObj>
    </w:sdtPr>
    <w:sdtEndPr>
      <w:rPr>
        <w:noProof/>
      </w:rPr>
    </w:sdtEndPr>
    <w:sdtContent>
      <w:p w:rsidR="00F403F2" w:rsidRDefault="00F403F2" w14:paraId="7B3B790A" w14:textId="055AFE0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F5344" w:rsidP="0031475D" w:rsidRDefault="001F5344" w14:paraId="4E08754D" w14:textId="77777777">
    <w:pPr>
      <w:pStyle w:val="Header"/>
      <w:jc w:val="right"/>
    </w:pPr>
  </w:p>
</w:hdr>
</file>

<file path=word/intelligence2.xml><?xml version="1.0" encoding="utf-8"?>
<int2:intelligence xmlns:int2="http://schemas.microsoft.com/office/intelligence/2020/intelligence" xmlns:oel="http://schemas.microsoft.com/office/2019/extlst">
  <int2:observations>
    <int2:textHash int2:hashCode="pMpJNRpWFzpw3C" int2:id="UWxWeb9N">
      <int2:state int2:value="Rejected" int2:type="AugLoop_Text_Critique"/>
    </int2:textHash>
    <int2:bookmark int2:bookmarkName="_Int_3dV93NKz" int2:invalidationBookmarkName="" int2:hashCode="oxXe4L0i9FJl9n" int2:id="Uhgzp84g">
      <int2:state int2:value="Rejected" int2:type="AugLoop_Text_Critique"/>
    </int2:bookmark>
    <int2:bookmark int2:bookmarkName="_Int_mZoKWb8L" int2:invalidationBookmarkName="" int2:hashCode="E1+Tt6RJBbZOzq" int2:id="VVwYSRh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A7E64B1"/>
    <w:multiLevelType w:val="hybridMultilevel"/>
    <w:tmpl w:val="FFFFFFFF"/>
    <w:lvl w:ilvl="0" w:tplc="ECA04494">
      <w:start w:val="1"/>
      <w:numFmt w:val="bullet"/>
      <w:lvlText w:val=""/>
      <w:lvlJc w:val="left"/>
      <w:pPr>
        <w:ind w:left="720" w:hanging="360"/>
      </w:pPr>
      <w:rPr>
        <w:rFonts w:hint="default" w:ascii="Symbol" w:hAnsi="Symbol"/>
      </w:rPr>
    </w:lvl>
    <w:lvl w:ilvl="1" w:tplc="646C0E7C">
      <w:start w:val="1"/>
      <w:numFmt w:val="bullet"/>
      <w:lvlText w:val="o"/>
      <w:lvlJc w:val="left"/>
      <w:pPr>
        <w:ind w:left="1440" w:hanging="360"/>
      </w:pPr>
      <w:rPr>
        <w:rFonts w:hint="default" w:ascii="Courier New" w:hAnsi="Courier New"/>
      </w:rPr>
    </w:lvl>
    <w:lvl w:ilvl="2" w:tplc="147E7F26">
      <w:start w:val="1"/>
      <w:numFmt w:val="bullet"/>
      <w:lvlText w:val=""/>
      <w:lvlJc w:val="left"/>
      <w:pPr>
        <w:ind w:left="2160" w:hanging="360"/>
      </w:pPr>
      <w:rPr>
        <w:rFonts w:hint="default" w:ascii="Wingdings" w:hAnsi="Wingdings"/>
      </w:rPr>
    </w:lvl>
    <w:lvl w:ilvl="3" w:tplc="70CA6AEE">
      <w:start w:val="1"/>
      <w:numFmt w:val="bullet"/>
      <w:lvlText w:val=""/>
      <w:lvlJc w:val="left"/>
      <w:pPr>
        <w:ind w:left="2880" w:hanging="360"/>
      </w:pPr>
      <w:rPr>
        <w:rFonts w:hint="default" w:ascii="Symbol" w:hAnsi="Symbol"/>
      </w:rPr>
    </w:lvl>
    <w:lvl w:ilvl="4" w:tplc="ADCAB36C">
      <w:start w:val="1"/>
      <w:numFmt w:val="bullet"/>
      <w:lvlText w:val="o"/>
      <w:lvlJc w:val="left"/>
      <w:pPr>
        <w:ind w:left="3600" w:hanging="360"/>
      </w:pPr>
      <w:rPr>
        <w:rFonts w:hint="default" w:ascii="Courier New" w:hAnsi="Courier New"/>
      </w:rPr>
    </w:lvl>
    <w:lvl w:ilvl="5" w:tplc="C21E8FE4">
      <w:start w:val="1"/>
      <w:numFmt w:val="bullet"/>
      <w:lvlText w:val=""/>
      <w:lvlJc w:val="left"/>
      <w:pPr>
        <w:ind w:left="4320" w:hanging="360"/>
      </w:pPr>
      <w:rPr>
        <w:rFonts w:hint="default" w:ascii="Wingdings" w:hAnsi="Wingdings"/>
      </w:rPr>
    </w:lvl>
    <w:lvl w:ilvl="6" w:tplc="A100E994">
      <w:start w:val="1"/>
      <w:numFmt w:val="bullet"/>
      <w:lvlText w:val=""/>
      <w:lvlJc w:val="left"/>
      <w:pPr>
        <w:ind w:left="5040" w:hanging="360"/>
      </w:pPr>
      <w:rPr>
        <w:rFonts w:hint="default" w:ascii="Symbol" w:hAnsi="Symbol"/>
      </w:rPr>
    </w:lvl>
    <w:lvl w:ilvl="7" w:tplc="646E313C">
      <w:start w:val="1"/>
      <w:numFmt w:val="bullet"/>
      <w:lvlText w:val="o"/>
      <w:lvlJc w:val="left"/>
      <w:pPr>
        <w:ind w:left="5760" w:hanging="360"/>
      </w:pPr>
      <w:rPr>
        <w:rFonts w:hint="default" w:ascii="Courier New" w:hAnsi="Courier New"/>
      </w:rPr>
    </w:lvl>
    <w:lvl w:ilvl="8" w:tplc="257A3786">
      <w:start w:val="1"/>
      <w:numFmt w:val="bullet"/>
      <w:lvlText w:val=""/>
      <w:lvlJc w:val="left"/>
      <w:pPr>
        <w:ind w:left="6480" w:hanging="360"/>
      </w:pPr>
      <w:rPr>
        <w:rFonts w:hint="default" w:ascii="Wingdings" w:hAnsi="Wingdings"/>
      </w:rPr>
    </w:lvl>
  </w:abstractNum>
  <w:num w:numId="1" w16cid:durableId="8238628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4ED"/>
    <w:rsid w:val="000007E1"/>
    <w:rsid w:val="00000942"/>
    <w:rsid w:val="0000161F"/>
    <w:rsid w:val="000018AC"/>
    <w:rsid w:val="000019C5"/>
    <w:rsid w:val="00001E07"/>
    <w:rsid w:val="00002852"/>
    <w:rsid w:val="0000288F"/>
    <w:rsid w:val="00003FE4"/>
    <w:rsid w:val="000043AD"/>
    <w:rsid w:val="00004DC8"/>
    <w:rsid w:val="000106BB"/>
    <w:rsid w:val="000107DC"/>
    <w:rsid w:val="00010BDB"/>
    <w:rsid w:val="00010C12"/>
    <w:rsid w:val="00011923"/>
    <w:rsid w:val="000121E4"/>
    <w:rsid w:val="000132F2"/>
    <w:rsid w:val="00014508"/>
    <w:rsid w:val="00014D99"/>
    <w:rsid w:val="0001708D"/>
    <w:rsid w:val="00020C25"/>
    <w:rsid w:val="00021DE3"/>
    <w:rsid w:val="000223E5"/>
    <w:rsid w:val="00022E3A"/>
    <w:rsid w:val="00023808"/>
    <w:rsid w:val="00023CBB"/>
    <w:rsid w:val="00023F98"/>
    <w:rsid w:val="00024A30"/>
    <w:rsid w:val="000256D1"/>
    <w:rsid w:val="00026FD7"/>
    <w:rsid w:val="0002720F"/>
    <w:rsid w:val="00027344"/>
    <w:rsid w:val="000273E7"/>
    <w:rsid w:val="00030B54"/>
    <w:rsid w:val="000334A4"/>
    <w:rsid w:val="00036054"/>
    <w:rsid w:val="0003762D"/>
    <w:rsid w:val="00041572"/>
    <w:rsid w:val="000423B3"/>
    <w:rsid w:val="00042AA3"/>
    <w:rsid w:val="00043A74"/>
    <w:rsid w:val="00043B8C"/>
    <w:rsid w:val="000445CC"/>
    <w:rsid w:val="00044DE4"/>
    <w:rsid w:val="00044FF1"/>
    <w:rsid w:val="00045093"/>
    <w:rsid w:val="0004611D"/>
    <w:rsid w:val="0004673D"/>
    <w:rsid w:val="00046FC5"/>
    <w:rsid w:val="00051126"/>
    <w:rsid w:val="000511B4"/>
    <w:rsid w:val="00051574"/>
    <w:rsid w:val="00052CAA"/>
    <w:rsid w:val="000531B5"/>
    <w:rsid w:val="00053E56"/>
    <w:rsid w:val="00054C6E"/>
    <w:rsid w:val="0005566C"/>
    <w:rsid w:val="000559EA"/>
    <w:rsid w:val="00055E2A"/>
    <w:rsid w:val="00057487"/>
    <w:rsid w:val="00057E7B"/>
    <w:rsid w:val="00060ABC"/>
    <w:rsid w:val="00061AD6"/>
    <w:rsid w:val="00061CB7"/>
    <w:rsid w:val="000621DD"/>
    <w:rsid w:val="0006351B"/>
    <w:rsid w:val="00063756"/>
    <w:rsid w:val="0006380F"/>
    <w:rsid w:val="00064094"/>
    <w:rsid w:val="000656F3"/>
    <w:rsid w:val="00065BB9"/>
    <w:rsid w:val="000674C0"/>
    <w:rsid w:val="00071387"/>
    <w:rsid w:val="000713C4"/>
    <w:rsid w:val="000721A5"/>
    <w:rsid w:val="0007234D"/>
    <w:rsid w:val="00072673"/>
    <w:rsid w:val="000745E1"/>
    <w:rsid w:val="0007563B"/>
    <w:rsid w:val="00076C73"/>
    <w:rsid w:val="00077F54"/>
    <w:rsid w:val="00077FF6"/>
    <w:rsid w:val="000801C9"/>
    <w:rsid w:val="00080808"/>
    <w:rsid w:val="00082059"/>
    <w:rsid w:val="000823B8"/>
    <w:rsid w:val="00083CC9"/>
    <w:rsid w:val="00084037"/>
    <w:rsid w:val="00084141"/>
    <w:rsid w:val="00085A47"/>
    <w:rsid w:val="00085B5F"/>
    <w:rsid w:val="000860D9"/>
    <w:rsid w:val="000871C0"/>
    <w:rsid w:val="00093477"/>
    <w:rsid w:val="0009589B"/>
    <w:rsid w:val="000968CF"/>
    <w:rsid w:val="00097015"/>
    <w:rsid w:val="0009723E"/>
    <w:rsid w:val="00097BD2"/>
    <w:rsid w:val="00097F18"/>
    <w:rsid w:val="000A0011"/>
    <w:rsid w:val="000A0F4A"/>
    <w:rsid w:val="000A1CF3"/>
    <w:rsid w:val="000A2207"/>
    <w:rsid w:val="000A2CE1"/>
    <w:rsid w:val="000A4296"/>
    <w:rsid w:val="000A51E2"/>
    <w:rsid w:val="000A6901"/>
    <w:rsid w:val="000B0B1C"/>
    <w:rsid w:val="000B269A"/>
    <w:rsid w:val="000B3544"/>
    <w:rsid w:val="000B52A0"/>
    <w:rsid w:val="000C0A5B"/>
    <w:rsid w:val="000C0A8C"/>
    <w:rsid w:val="000C2C6D"/>
    <w:rsid w:val="000C3682"/>
    <w:rsid w:val="000C4E67"/>
    <w:rsid w:val="000C4F2A"/>
    <w:rsid w:val="000C538A"/>
    <w:rsid w:val="000C5B8C"/>
    <w:rsid w:val="000C5F22"/>
    <w:rsid w:val="000C5F69"/>
    <w:rsid w:val="000C7663"/>
    <w:rsid w:val="000C7F0D"/>
    <w:rsid w:val="000D0F43"/>
    <w:rsid w:val="000D36EA"/>
    <w:rsid w:val="000D371C"/>
    <w:rsid w:val="000D3E3C"/>
    <w:rsid w:val="000D4CE6"/>
    <w:rsid w:val="000D59A2"/>
    <w:rsid w:val="000D5E0F"/>
    <w:rsid w:val="000D6AC8"/>
    <w:rsid w:val="000D6C09"/>
    <w:rsid w:val="000D7A8B"/>
    <w:rsid w:val="000E1BEF"/>
    <w:rsid w:val="000E1DCC"/>
    <w:rsid w:val="000E2A2E"/>
    <w:rsid w:val="000E3F11"/>
    <w:rsid w:val="000E48B5"/>
    <w:rsid w:val="000E53CD"/>
    <w:rsid w:val="000E5A7A"/>
    <w:rsid w:val="000E635A"/>
    <w:rsid w:val="000E7EEA"/>
    <w:rsid w:val="000F024A"/>
    <w:rsid w:val="000F2A6D"/>
    <w:rsid w:val="000F50A3"/>
    <w:rsid w:val="000F5FE0"/>
    <w:rsid w:val="000F63DE"/>
    <w:rsid w:val="000F6797"/>
    <w:rsid w:val="000F6920"/>
    <w:rsid w:val="000F695F"/>
    <w:rsid w:val="000F6F00"/>
    <w:rsid w:val="000F72C1"/>
    <w:rsid w:val="000F7742"/>
    <w:rsid w:val="000F79C3"/>
    <w:rsid w:val="000F7D01"/>
    <w:rsid w:val="00101A0F"/>
    <w:rsid w:val="00101CBD"/>
    <w:rsid w:val="00102108"/>
    <w:rsid w:val="00102255"/>
    <w:rsid w:val="001028B3"/>
    <w:rsid w:val="00102BA3"/>
    <w:rsid w:val="001035CC"/>
    <w:rsid w:val="001037C7"/>
    <w:rsid w:val="00106601"/>
    <w:rsid w:val="00106980"/>
    <w:rsid w:val="00107279"/>
    <w:rsid w:val="00107591"/>
    <w:rsid w:val="00107FB6"/>
    <w:rsid w:val="0011028B"/>
    <w:rsid w:val="00110A3D"/>
    <w:rsid w:val="00113E04"/>
    <w:rsid w:val="0011452D"/>
    <w:rsid w:val="0011456A"/>
    <w:rsid w:val="00115149"/>
    <w:rsid w:val="00115723"/>
    <w:rsid w:val="00115B10"/>
    <w:rsid w:val="00116521"/>
    <w:rsid w:val="0011680C"/>
    <w:rsid w:val="00117296"/>
    <w:rsid w:val="00117FD0"/>
    <w:rsid w:val="001200D9"/>
    <w:rsid w:val="0012178D"/>
    <w:rsid w:val="00121B4A"/>
    <w:rsid w:val="00121F30"/>
    <w:rsid w:val="00122051"/>
    <w:rsid w:val="00122341"/>
    <w:rsid w:val="00122E09"/>
    <w:rsid w:val="00123519"/>
    <w:rsid w:val="00123E12"/>
    <w:rsid w:val="00124510"/>
    <w:rsid w:val="00124524"/>
    <w:rsid w:val="00124A33"/>
    <w:rsid w:val="0012513F"/>
    <w:rsid w:val="00125318"/>
    <w:rsid w:val="00125726"/>
    <w:rsid w:val="00130070"/>
    <w:rsid w:val="00130842"/>
    <w:rsid w:val="00130B25"/>
    <w:rsid w:val="00131062"/>
    <w:rsid w:val="00131E6A"/>
    <w:rsid w:val="001349B9"/>
    <w:rsid w:val="00134DA2"/>
    <w:rsid w:val="00135422"/>
    <w:rsid w:val="00135D65"/>
    <w:rsid w:val="00136794"/>
    <w:rsid w:val="0013724F"/>
    <w:rsid w:val="00140D10"/>
    <w:rsid w:val="0014144E"/>
    <w:rsid w:val="00141CB4"/>
    <w:rsid w:val="00143102"/>
    <w:rsid w:val="00143D26"/>
    <w:rsid w:val="00145038"/>
    <w:rsid w:val="00147948"/>
    <w:rsid w:val="00147B84"/>
    <w:rsid w:val="00151248"/>
    <w:rsid w:val="00152EC3"/>
    <w:rsid w:val="00153C8D"/>
    <w:rsid w:val="00154FA3"/>
    <w:rsid w:val="00157126"/>
    <w:rsid w:val="00157C66"/>
    <w:rsid w:val="001609A4"/>
    <w:rsid w:val="00160D78"/>
    <w:rsid w:val="001612E8"/>
    <w:rsid w:val="0016254E"/>
    <w:rsid w:val="0016322A"/>
    <w:rsid w:val="0016486E"/>
    <w:rsid w:val="00164ACD"/>
    <w:rsid w:val="00164BAE"/>
    <w:rsid w:val="00164CE0"/>
    <w:rsid w:val="00164E28"/>
    <w:rsid w:val="00164FEB"/>
    <w:rsid w:val="00165DF1"/>
    <w:rsid w:val="0016666E"/>
    <w:rsid w:val="00170858"/>
    <w:rsid w:val="00170EA0"/>
    <w:rsid w:val="001718FB"/>
    <w:rsid w:val="001722CF"/>
    <w:rsid w:val="0017280F"/>
    <w:rsid w:val="00172C33"/>
    <w:rsid w:val="00172DCC"/>
    <w:rsid w:val="00172FA1"/>
    <w:rsid w:val="001738F9"/>
    <w:rsid w:val="00173F65"/>
    <w:rsid w:val="00174343"/>
    <w:rsid w:val="001765BE"/>
    <w:rsid w:val="00177584"/>
    <w:rsid w:val="00180610"/>
    <w:rsid w:val="00180979"/>
    <w:rsid w:val="00181653"/>
    <w:rsid w:val="00182355"/>
    <w:rsid w:val="00183192"/>
    <w:rsid w:val="001836F2"/>
    <w:rsid w:val="00183AC8"/>
    <w:rsid w:val="001842A4"/>
    <w:rsid w:val="0018460F"/>
    <w:rsid w:val="00185B8D"/>
    <w:rsid w:val="00187414"/>
    <w:rsid w:val="00187934"/>
    <w:rsid w:val="00187A0D"/>
    <w:rsid w:val="001902DD"/>
    <w:rsid w:val="00191573"/>
    <w:rsid w:val="0019333D"/>
    <w:rsid w:val="00193C6F"/>
    <w:rsid w:val="00193E2C"/>
    <w:rsid w:val="00194588"/>
    <w:rsid w:val="00194F89"/>
    <w:rsid w:val="0019768A"/>
    <w:rsid w:val="001977A9"/>
    <w:rsid w:val="001A015B"/>
    <w:rsid w:val="001A0984"/>
    <w:rsid w:val="001A0A8D"/>
    <w:rsid w:val="001A0AAC"/>
    <w:rsid w:val="001A15FB"/>
    <w:rsid w:val="001A1EF1"/>
    <w:rsid w:val="001A29FB"/>
    <w:rsid w:val="001A2BBB"/>
    <w:rsid w:val="001A54D0"/>
    <w:rsid w:val="001A748B"/>
    <w:rsid w:val="001B0218"/>
    <w:rsid w:val="001B0E6A"/>
    <w:rsid w:val="001B3427"/>
    <w:rsid w:val="001B5357"/>
    <w:rsid w:val="001B543D"/>
    <w:rsid w:val="001B55ED"/>
    <w:rsid w:val="001B6F81"/>
    <w:rsid w:val="001B7B9A"/>
    <w:rsid w:val="001C083F"/>
    <w:rsid w:val="001C148A"/>
    <w:rsid w:val="001C23DD"/>
    <w:rsid w:val="001C25D2"/>
    <w:rsid w:val="001C2EC3"/>
    <w:rsid w:val="001C505D"/>
    <w:rsid w:val="001C6079"/>
    <w:rsid w:val="001C6AD6"/>
    <w:rsid w:val="001C6B3F"/>
    <w:rsid w:val="001C7221"/>
    <w:rsid w:val="001C7370"/>
    <w:rsid w:val="001D1C25"/>
    <w:rsid w:val="001D1D86"/>
    <w:rsid w:val="001D24B6"/>
    <w:rsid w:val="001D4A5C"/>
    <w:rsid w:val="001D7DE7"/>
    <w:rsid w:val="001D7ED2"/>
    <w:rsid w:val="001E0A1E"/>
    <w:rsid w:val="001E38B5"/>
    <w:rsid w:val="001E5583"/>
    <w:rsid w:val="001E56A0"/>
    <w:rsid w:val="001E5C60"/>
    <w:rsid w:val="001E702B"/>
    <w:rsid w:val="001E7AFC"/>
    <w:rsid w:val="001F1085"/>
    <w:rsid w:val="001F4FFC"/>
    <w:rsid w:val="001F5344"/>
    <w:rsid w:val="001F64BB"/>
    <w:rsid w:val="001F6B36"/>
    <w:rsid w:val="001F7655"/>
    <w:rsid w:val="001F76F0"/>
    <w:rsid w:val="00200924"/>
    <w:rsid w:val="002011F9"/>
    <w:rsid w:val="0020143F"/>
    <w:rsid w:val="00201479"/>
    <w:rsid w:val="00201BE6"/>
    <w:rsid w:val="0020322C"/>
    <w:rsid w:val="00203F4C"/>
    <w:rsid w:val="002048FB"/>
    <w:rsid w:val="0020500B"/>
    <w:rsid w:val="00205948"/>
    <w:rsid w:val="00206152"/>
    <w:rsid w:val="0020672B"/>
    <w:rsid w:val="002137A8"/>
    <w:rsid w:val="002138FD"/>
    <w:rsid w:val="00214A30"/>
    <w:rsid w:val="00214C08"/>
    <w:rsid w:val="0021606E"/>
    <w:rsid w:val="002203E3"/>
    <w:rsid w:val="002208D3"/>
    <w:rsid w:val="00221007"/>
    <w:rsid w:val="00221C37"/>
    <w:rsid w:val="002242A6"/>
    <w:rsid w:val="00226A43"/>
    <w:rsid w:val="00226EBC"/>
    <w:rsid w:val="002314B2"/>
    <w:rsid w:val="002327E1"/>
    <w:rsid w:val="002337AC"/>
    <w:rsid w:val="00235362"/>
    <w:rsid w:val="00235D04"/>
    <w:rsid w:val="0023643D"/>
    <w:rsid w:val="00236AB7"/>
    <w:rsid w:val="00236EFB"/>
    <w:rsid w:val="00236F9D"/>
    <w:rsid w:val="00236FFF"/>
    <w:rsid w:val="002373CD"/>
    <w:rsid w:val="00241CBC"/>
    <w:rsid w:val="00241FEB"/>
    <w:rsid w:val="00242120"/>
    <w:rsid w:val="002448CC"/>
    <w:rsid w:val="00244C28"/>
    <w:rsid w:val="00246E5E"/>
    <w:rsid w:val="002470AA"/>
    <w:rsid w:val="0024739B"/>
    <w:rsid w:val="00247F9E"/>
    <w:rsid w:val="002503EE"/>
    <w:rsid w:val="0025248B"/>
    <w:rsid w:val="00252A55"/>
    <w:rsid w:val="002532BC"/>
    <w:rsid w:val="00253419"/>
    <w:rsid w:val="00254F25"/>
    <w:rsid w:val="0025606C"/>
    <w:rsid w:val="0025724E"/>
    <w:rsid w:val="0025735F"/>
    <w:rsid w:val="002577DD"/>
    <w:rsid w:val="00260442"/>
    <w:rsid w:val="00260F5E"/>
    <w:rsid w:val="00260FAC"/>
    <w:rsid w:val="002613AB"/>
    <w:rsid w:val="00261C55"/>
    <w:rsid w:val="0026277A"/>
    <w:rsid w:val="0026569C"/>
    <w:rsid w:val="00265773"/>
    <w:rsid w:val="00266747"/>
    <w:rsid w:val="00267163"/>
    <w:rsid w:val="0026794A"/>
    <w:rsid w:val="002721E7"/>
    <w:rsid w:val="00272B15"/>
    <w:rsid w:val="002757CF"/>
    <w:rsid w:val="002764F5"/>
    <w:rsid w:val="002769E6"/>
    <w:rsid w:val="00276B23"/>
    <w:rsid w:val="00276D10"/>
    <w:rsid w:val="00280A18"/>
    <w:rsid w:val="00281C21"/>
    <w:rsid w:val="00282276"/>
    <w:rsid w:val="00282303"/>
    <w:rsid w:val="00283B7F"/>
    <w:rsid w:val="00284FE3"/>
    <w:rsid w:val="002858AB"/>
    <w:rsid w:val="0028596B"/>
    <w:rsid w:val="00285C70"/>
    <w:rsid w:val="00285DA7"/>
    <w:rsid w:val="00286312"/>
    <w:rsid w:val="002872E9"/>
    <w:rsid w:val="002909F3"/>
    <w:rsid w:val="00290EBF"/>
    <w:rsid w:val="00291368"/>
    <w:rsid w:val="00291D4B"/>
    <w:rsid w:val="002974C0"/>
    <w:rsid w:val="002A0C81"/>
    <w:rsid w:val="002A1FB3"/>
    <w:rsid w:val="002A1FC2"/>
    <w:rsid w:val="002A319A"/>
    <w:rsid w:val="002A3987"/>
    <w:rsid w:val="002A3B02"/>
    <w:rsid w:val="002A4BBD"/>
    <w:rsid w:val="002A5685"/>
    <w:rsid w:val="002A68A9"/>
    <w:rsid w:val="002A6916"/>
    <w:rsid w:val="002A6A70"/>
    <w:rsid w:val="002A6B31"/>
    <w:rsid w:val="002B051C"/>
    <w:rsid w:val="002B06C8"/>
    <w:rsid w:val="002B2DDE"/>
    <w:rsid w:val="002B2F77"/>
    <w:rsid w:val="002B3E3B"/>
    <w:rsid w:val="002B43A7"/>
    <w:rsid w:val="002B445C"/>
    <w:rsid w:val="002B52B8"/>
    <w:rsid w:val="002B5683"/>
    <w:rsid w:val="002B67A3"/>
    <w:rsid w:val="002B7E75"/>
    <w:rsid w:val="002C01C9"/>
    <w:rsid w:val="002C0247"/>
    <w:rsid w:val="002C0B4B"/>
    <w:rsid w:val="002C0CC4"/>
    <w:rsid w:val="002C1653"/>
    <w:rsid w:val="002C19EA"/>
    <w:rsid w:val="002C2235"/>
    <w:rsid w:val="002C2587"/>
    <w:rsid w:val="002C2BBD"/>
    <w:rsid w:val="002C2E77"/>
    <w:rsid w:val="002C3179"/>
    <w:rsid w:val="002C3D92"/>
    <w:rsid w:val="002C46B3"/>
    <w:rsid w:val="002C5948"/>
    <w:rsid w:val="002C5A5C"/>
    <w:rsid w:val="002C62B2"/>
    <w:rsid w:val="002C642A"/>
    <w:rsid w:val="002C6D0E"/>
    <w:rsid w:val="002D009D"/>
    <w:rsid w:val="002D0258"/>
    <w:rsid w:val="002D087B"/>
    <w:rsid w:val="002D08FE"/>
    <w:rsid w:val="002D125B"/>
    <w:rsid w:val="002D1C30"/>
    <w:rsid w:val="002D2181"/>
    <w:rsid w:val="002D2295"/>
    <w:rsid w:val="002D2820"/>
    <w:rsid w:val="002D2FD0"/>
    <w:rsid w:val="002D5C98"/>
    <w:rsid w:val="002D5FC7"/>
    <w:rsid w:val="002D78B2"/>
    <w:rsid w:val="002D7902"/>
    <w:rsid w:val="002D797D"/>
    <w:rsid w:val="002E0AE7"/>
    <w:rsid w:val="002E1F01"/>
    <w:rsid w:val="002E358C"/>
    <w:rsid w:val="002E3A78"/>
    <w:rsid w:val="002E4CD5"/>
    <w:rsid w:val="002E4DA2"/>
    <w:rsid w:val="002E517B"/>
    <w:rsid w:val="002E5D91"/>
    <w:rsid w:val="002E67B1"/>
    <w:rsid w:val="002E7D94"/>
    <w:rsid w:val="002EF173"/>
    <w:rsid w:val="002F0222"/>
    <w:rsid w:val="002F0608"/>
    <w:rsid w:val="002F14DF"/>
    <w:rsid w:val="002F1C3B"/>
    <w:rsid w:val="002F2DC1"/>
    <w:rsid w:val="002F4728"/>
    <w:rsid w:val="002F4AB4"/>
    <w:rsid w:val="002F503D"/>
    <w:rsid w:val="002F6AA7"/>
    <w:rsid w:val="002F6BE2"/>
    <w:rsid w:val="002F6C10"/>
    <w:rsid w:val="00300D27"/>
    <w:rsid w:val="0030234A"/>
    <w:rsid w:val="003040FC"/>
    <w:rsid w:val="00304AD2"/>
    <w:rsid w:val="00306545"/>
    <w:rsid w:val="003074B1"/>
    <w:rsid w:val="0030765F"/>
    <w:rsid w:val="003076B1"/>
    <w:rsid w:val="003122AF"/>
    <w:rsid w:val="003123BC"/>
    <w:rsid w:val="003133BF"/>
    <w:rsid w:val="003134B2"/>
    <w:rsid w:val="0031475D"/>
    <w:rsid w:val="00314F1E"/>
    <w:rsid w:val="00320018"/>
    <w:rsid w:val="00320DD1"/>
    <w:rsid w:val="00321473"/>
    <w:rsid w:val="003214F1"/>
    <w:rsid w:val="00322432"/>
    <w:rsid w:val="00322E59"/>
    <w:rsid w:val="0032708E"/>
    <w:rsid w:val="0033034D"/>
    <w:rsid w:val="00330EA8"/>
    <w:rsid w:val="00331797"/>
    <w:rsid w:val="00332C96"/>
    <w:rsid w:val="00333BFA"/>
    <w:rsid w:val="003340E4"/>
    <w:rsid w:val="003350B2"/>
    <w:rsid w:val="003352B8"/>
    <w:rsid w:val="00335656"/>
    <w:rsid w:val="0033606A"/>
    <w:rsid w:val="00336C19"/>
    <w:rsid w:val="00337B3C"/>
    <w:rsid w:val="00340118"/>
    <w:rsid w:val="003402A6"/>
    <w:rsid w:val="003409AB"/>
    <w:rsid w:val="0034316D"/>
    <w:rsid w:val="00344FD0"/>
    <w:rsid w:val="00346229"/>
    <w:rsid w:val="00346CEB"/>
    <w:rsid w:val="00347785"/>
    <w:rsid w:val="00347EF6"/>
    <w:rsid w:val="00350061"/>
    <w:rsid w:val="0035244C"/>
    <w:rsid w:val="00353F1E"/>
    <w:rsid w:val="00355857"/>
    <w:rsid w:val="0035602E"/>
    <w:rsid w:val="0035630A"/>
    <w:rsid w:val="0035654E"/>
    <w:rsid w:val="00356570"/>
    <w:rsid w:val="003576A0"/>
    <w:rsid w:val="00360337"/>
    <w:rsid w:val="00362B37"/>
    <w:rsid w:val="003632CC"/>
    <w:rsid w:val="00364413"/>
    <w:rsid w:val="00364B50"/>
    <w:rsid w:val="00370D47"/>
    <w:rsid w:val="00370E51"/>
    <w:rsid w:val="00371A82"/>
    <w:rsid w:val="00372140"/>
    <w:rsid w:val="00373008"/>
    <w:rsid w:val="003730E5"/>
    <w:rsid w:val="00373E79"/>
    <w:rsid w:val="00374387"/>
    <w:rsid w:val="00376ADE"/>
    <w:rsid w:val="003770FF"/>
    <w:rsid w:val="003778AC"/>
    <w:rsid w:val="00377B1E"/>
    <w:rsid w:val="00381429"/>
    <w:rsid w:val="0038198C"/>
    <w:rsid w:val="0038241B"/>
    <w:rsid w:val="003833F3"/>
    <w:rsid w:val="003845EE"/>
    <w:rsid w:val="00384B30"/>
    <w:rsid w:val="00384BD8"/>
    <w:rsid w:val="00384F84"/>
    <w:rsid w:val="00385B01"/>
    <w:rsid w:val="00385CF8"/>
    <w:rsid w:val="00385F55"/>
    <w:rsid w:val="00386718"/>
    <w:rsid w:val="00387A59"/>
    <w:rsid w:val="003902A9"/>
    <w:rsid w:val="00392671"/>
    <w:rsid w:val="00392BCA"/>
    <w:rsid w:val="00393242"/>
    <w:rsid w:val="00393CC6"/>
    <w:rsid w:val="00394214"/>
    <w:rsid w:val="0039468E"/>
    <w:rsid w:val="003948F8"/>
    <w:rsid w:val="00397717"/>
    <w:rsid w:val="00397F6C"/>
    <w:rsid w:val="003A0B0E"/>
    <w:rsid w:val="003A1DD8"/>
    <w:rsid w:val="003A473F"/>
    <w:rsid w:val="003A55CC"/>
    <w:rsid w:val="003A6104"/>
    <w:rsid w:val="003A622C"/>
    <w:rsid w:val="003A709E"/>
    <w:rsid w:val="003A73A8"/>
    <w:rsid w:val="003B0678"/>
    <w:rsid w:val="003B07DB"/>
    <w:rsid w:val="003B236F"/>
    <w:rsid w:val="003B56F8"/>
    <w:rsid w:val="003B5864"/>
    <w:rsid w:val="003B67FF"/>
    <w:rsid w:val="003B6F39"/>
    <w:rsid w:val="003C1248"/>
    <w:rsid w:val="003C1B42"/>
    <w:rsid w:val="003C1B46"/>
    <w:rsid w:val="003C1D43"/>
    <w:rsid w:val="003C3219"/>
    <w:rsid w:val="003C3263"/>
    <w:rsid w:val="003C3E69"/>
    <w:rsid w:val="003C3E97"/>
    <w:rsid w:val="003C5129"/>
    <w:rsid w:val="003C5634"/>
    <w:rsid w:val="003C575C"/>
    <w:rsid w:val="003C5D83"/>
    <w:rsid w:val="003C6D71"/>
    <w:rsid w:val="003C6F5C"/>
    <w:rsid w:val="003D0295"/>
    <w:rsid w:val="003D0338"/>
    <w:rsid w:val="003D17B9"/>
    <w:rsid w:val="003D1BA0"/>
    <w:rsid w:val="003D2B4D"/>
    <w:rsid w:val="003D2D59"/>
    <w:rsid w:val="003D3C44"/>
    <w:rsid w:val="003D3C5B"/>
    <w:rsid w:val="003D4202"/>
    <w:rsid w:val="003D4AE0"/>
    <w:rsid w:val="003D5B5B"/>
    <w:rsid w:val="003D5DBA"/>
    <w:rsid w:val="003D6169"/>
    <w:rsid w:val="003D7167"/>
    <w:rsid w:val="003D788B"/>
    <w:rsid w:val="003D7ED1"/>
    <w:rsid w:val="003E0087"/>
    <w:rsid w:val="003E055B"/>
    <w:rsid w:val="003E3001"/>
    <w:rsid w:val="003E35A6"/>
    <w:rsid w:val="003E4028"/>
    <w:rsid w:val="003E5758"/>
    <w:rsid w:val="003E5C8E"/>
    <w:rsid w:val="003E609C"/>
    <w:rsid w:val="003E6271"/>
    <w:rsid w:val="003E704A"/>
    <w:rsid w:val="003E72CD"/>
    <w:rsid w:val="003E746C"/>
    <w:rsid w:val="003F00CB"/>
    <w:rsid w:val="003F069F"/>
    <w:rsid w:val="003F1935"/>
    <w:rsid w:val="003F25D4"/>
    <w:rsid w:val="003F268C"/>
    <w:rsid w:val="003F2DDF"/>
    <w:rsid w:val="003F3317"/>
    <w:rsid w:val="003F3408"/>
    <w:rsid w:val="003F35FB"/>
    <w:rsid w:val="003F37C3"/>
    <w:rsid w:val="003F396E"/>
    <w:rsid w:val="003F53D7"/>
    <w:rsid w:val="003F54D1"/>
    <w:rsid w:val="003F5554"/>
    <w:rsid w:val="003F5ED9"/>
    <w:rsid w:val="003F6403"/>
    <w:rsid w:val="003F71D0"/>
    <w:rsid w:val="004001FD"/>
    <w:rsid w:val="00400C49"/>
    <w:rsid w:val="00401336"/>
    <w:rsid w:val="00402033"/>
    <w:rsid w:val="00402897"/>
    <w:rsid w:val="004030C7"/>
    <w:rsid w:val="00404780"/>
    <w:rsid w:val="00404A0F"/>
    <w:rsid w:val="00404FBF"/>
    <w:rsid w:val="004054E9"/>
    <w:rsid w:val="0040577B"/>
    <w:rsid w:val="0040591F"/>
    <w:rsid w:val="00405B87"/>
    <w:rsid w:val="00407501"/>
    <w:rsid w:val="00410FDA"/>
    <w:rsid w:val="00411E0D"/>
    <w:rsid w:val="00411F2C"/>
    <w:rsid w:val="00412117"/>
    <w:rsid w:val="00412C46"/>
    <w:rsid w:val="00414B1C"/>
    <w:rsid w:val="00415F51"/>
    <w:rsid w:val="00416580"/>
    <w:rsid w:val="004176EF"/>
    <w:rsid w:val="004178AA"/>
    <w:rsid w:val="00417CA2"/>
    <w:rsid w:val="00420921"/>
    <w:rsid w:val="00420F36"/>
    <w:rsid w:val="0042121C"/>
    <w:rsid w:val="00421583"/>
    <w:rsid w:val="00421601"/>
    <w:rsid w:val="00423FB7"/>
    <w:rsid w:val="004242E1"/>
    <w:rsid w:val="004249FC"/>
    <w:rsid w:val="0042593D"/>
    <w:rsid w:val="00426CE2"/>
    <w:rsid w:val="004277F3"/>
    <w:rsid w:val="00427C5B"/>
    <w:rsid w:val="0043086F"/>
    <w:rsid w:val="00430F68"/>
    <w:rsid w:val="004312E5"/>
    <w:rsid w:val="00431558"/>
    <w:rsid w:val="00433A1E"/>
    <w:rsid w:val="004351FD"/>
    <w:rsid w:val="00435647"/>
    <w:rsid w:val="00436919"/>
    <w:rsid w:val="00436CB0"/>
    <w:rsid w:val="00437C41"/>
    <w:rsid w:val="004403C9"/>
    <w:rsid w:val="00440C96"/>
    <w:rsid w:val="00440D08"/>
    <w:rsid w:val="00441240"/>
    <w:rsid w:val="00441B91"/>
    <w:rsid w:val="00442AAE"/>
    <w:rsid w:val="00447741"/>
    <w:rsid w:val="0044775C"/>
    <w:rsid w:val="00450532"/>
    <w:rsid w:val="00451225"/>
    <w:rsid w:val="00452B29"/>
    <w:rsid w:val="00453073"/>
    <w:rsid w:val="00456A60"/>
    <w:rsid w:val="004577D9"/>
    <w:rsid w:val="00457C33"/>
    <w:rsid w:val="00460334"/>
    <w:rsid w:val="00461981"/>
    <w:rsid w:val="00461D43"/>
    <w:rsid w:val="00462661"/>
    <w:rsid w:val="00462B8D"/>
    <w:rsid w:val="00463352"/>
    <w:rsid w:val="00463767"/>
    <w:rsid w:val="00464738"/>
    <w:rsid w:val="00465407"/>
    <w:rsid w:val="00465B56"/>
    <w:rsid w:val="00465BF3"/>
    <w:rsid w:val="00467760"/>
    <w:rsid w:val="00467A72"/>
    <w:rsid w:val="00467FCB"/>
    <w:rsid w:val="00470BE0"/>
    <w:rsid w:val="00470D79"/>
    <w:rsid w:val="00471AE8"/>
    <w:rsid w:val="00471C59"/>
    <w:rsid w:val="00472DEE"/>
    <w:rsid w:val="0047309C"/>
    <w:rsid w:val="004750B6"/>
    <w:rsid w:val="00476C07"/>
    <w:rsid w:val="00477A21"/>
    <w:rsid w:val="00477F03"/>
    <w:rsid w:val="00480015"/>
    <w:rsid w:val="00480BF4"/>
    <w:rsid w:val="00480C8E"/>
    <w:rsid w:val="004813A8"/>
    <w:rsid w:val="00482359"/>
    <w:rsid w:val="004824FB"/>
    <w:rsid w:val="004829C7"/>
    <w:rsid w:val="00482B6A"/>
    <w:rsid w:val="004840D0"/>
    <w:rsid w:val="00484470"/>
    <w:rsid w:val="00484C8F"/>
    <w:rsid w:val="004853FB"/>
    <w:rsid w:val="0048614F"/>
    <w:rsid w:val="004874B6"/>
    <w:rsid w:val="00491107"/>
    <w:rsid w:val="00492187"/>
    <w:rsid w:val="0049235A"/>
    <w:rsid w:val="004933F5"/>
    <w:rsid w:val="00493D93"/>
    <w:rsid w:val="00494E95"/>
    <w:rsid w:val="00495C97"/>
    <w:rsid w:val="00496204"/>
    <w:rsid w:val="004967CA"/>
    <w:rsid w:val="0049765D"/>
    <w:rsid w:val="004A19FF"/>
    <w:rsid w:val="004A428A"/>
    <w:rsid w:val="004A5537"/>
    <w:rsid w:val="004A57D4"/>
    <w:rsid w:val="004B084B"/>
    <w:rsid w:val="004B1863"/>
    <w:rsid w:val="004B2811"/>
    <w:rsid w:val="004B4BBF"/>
    <w:rsid w:val="004B4CF9"/>
    <w:rsid w:val="004B72D9"/>
    <w:rsid w:val="004B7491"/>
    <w:rsid w:val="004B74CF"/>
    <w:rsid w:val="004C0322"/>
    <w:rsid w:val="004C2AFB"/>
    <w:rsid w:val="004C69EC"/>
    <w:rsid w:val="004C6D56"/>
    <w:rsid w:val="004C78DD"/>
    <w:rsid w:val="004D1123"/>
    <w:rsid w:val="004D2310"/>
    <w:rsid w:val="004D5085"/>
    <w:rsid w:val="004D54FA"/>
    <w:rsid w:val="004D59A6"/>
    <w:rsid w:val="004D5ADF"/>
    <w:rsid w:val="004D61D9"/>
    <w:rsid w:val="004D65FC"/>
    <w:rsid w:val="004D7707"/>
    <w:rsid w:val="004D7F69"/>
    <w:rsid w:val="004E0AB9"/>
    <w:rsid w:val="004E13A3"/>
    <w:rsid w:val="004E2378"/>
    <w:rsid w:val="004E310C"/>
    <w:rsid w:val="004E3B73"/>
    <w:rsid w:val="004E4BAE"/>
    <w:rsid w:val="004E4E6F"/>
    <w:rsid w:val="004E57F8"/>
    <w:rsid w:val="004E5828"/>
    <w:rsid w:val="004E7D9F"/>
    <w:rsid w:val="004E7FCF"/>
    <w:rsid w:val="004F0BD3"/>
    <w:rsid w:val="004F22EB"/>
    <w:rsid w:val="004F36C7"/>
    <w:rsid w:val="004F4D41"/>
    <w:rsid w:val="004F4FF3"/>
    <w:rsid w:val="004F5F24"/>
    <w:rsid w:val="004F696D"/>
    <w:rsid w:val="004F7284"/>
    <w:rsid w:val="00500E07"/>
    <w:rsid w:val="00501548"/>
    <w:rsid w:val="0050188B"/>
    <w:rsid w:val="0050234F"/>
    <w:rsid w:val="005035C1"/>
    <w:rsid w:val="005040CA"/>
    <w:rsid w:val="005044E1"/>
    <w:rsid w:val="00504AEA"/>
    <w:rsid w:val="005069B5"/>
    <w:rsid w:val="00510191"/>
    <w:rsid w:val="00510582"/>
    <w:rsid w:val="0051071F"/>
    <w:rsid w:val="005111CC"/>
    <w:rsid w:val="00511736"/>
    <w:rsid w:val="00511939"/>
    <w:rsid w:val="00511DAF"/>
    <w:rsid w:val="00511FE7"/>
    <w:rsid w:val="005120E3"/>
    <w:rsid w:val="0051338B"/>
    <w:rsid w:val="00513416"/>
    <w:rsid w:val="00513692"/>
    <w:rsid w:val="005141CA"/>
    <w:rsid w:val="0051498E"/>
    <w:rsid w:val="00515524"/>
    <w:rsid w:val="00515670"/>
    <w:rsid w:val="0051568F"/>
    <w:rsid w:val="00516034"/>
    <w:rsid w:val="00516798"/>
    <w:rsid w:val="00520373"/>
    <w:rsid w:val="00520653"/>
    <w:rsid w:val="005237D7"/>
    <w:rsid w:val="005243EC"/>
    <w:rsid w:val="005258B1"/>
    <w:rsid w:val="0052657C"/>
    <w:rsid w:val="005269BF"/>
    <w:rsid w:val="00526A69"/>
    <w:rsid w:val="00527AA4"/>
    <w:rsid w:val="0053005E"/>
    <w:rsid w:val="005308AC"/>
    <w:rsid w:val="005308F8"/>
    <w:rsid w:val="00530C48"/>
    <w:rsid w:val="00531055"/>
    <w:rsid w:val="00531475"/>
    <w:rsid w:val="005331A2"/>
    <w:rsid w:val="00533411"/>
    <w:rsid w:val="0053378A"/>
    <w:rsid w:val="00533961"/>
    <w:rsid w:val="00533F22"/>
    <w:rsid w:val="00534898"/>
    <w:rsid w:val="00534CEA"/>
    <w:rsid w:val="00535CB5"/>
    <w:rsid w:val="00535CC8"/>
    <w:rsid w:val="005410D9"/>
    <w:rsid w:val="005420D9"/>
    <w:rsid w:val="00542C3D"/>
    <w:rsid w:val="00542F17"/>
    <w:rsid w:val="00543015"/>
    <w:rsid w:val="00545442"/>
    <w:rsid w:val="005463C1"/>
    <w:rsid w:val="00546B0E"/>
    <w:rsid w:val="00550374"/>
    <w:rsid w:val="0055078B"/>
    <w:rsid w:val="0055243F"/>
    <w:rsid w:val="0055356F"/>
    <w:rsid w:val="00553879"/>
    <w:rsid w:val="00554BB4"/>
    <w:rsid w:val="00555F19"/>
    <w:rsid w:val="00556487"/>
    <w:rsid w:val="00560226"/>
    <w:rsid w:val="00562127"/>
    <w:rsid w:val="005635A3"/>
    <w:rsid w:val="0056437D"/>
    <w:rsid w:val="00564C05"/>
    <w:rsid w:val="00564CB4"/>
    <w:rsid w:val="00564E17"/>
    <w:rsid w:val="00565079"/>
    <w:rsid w:val="00565482"/>
    <w:rsid w:val="005671DB"/>
    <w:rsid w:val="005677D1"/>
    <w:rsid w:val="00570761"/>
    <w:rsid w:val="0057141D"/>
    <w:rsid w:val="00571AE0"/>
    <w:rsid w:val="00571B7B"/>
    <w:rsid w:val="005721DA"/>
    <w:rsid w:val="00572984"/>
    <w:rsid w:val="005733F7"/>
    <w:rsid w:val="0057368E"/>
    <w:rsid w:val="00573ABD"/>
    <w:rsid w:val="00574151"/>
    <w:rsid w:val="00574354"/>
    <w:rsid w:val="00574535"/>
    <w:rsid w:val="00575473"/>
    <w:rsid w:val="005759DC"/>
    <w:rsid w:val="005765C6"/>
    <w:rsid w:val="00576FE2"/>
    <w:rsid w:val="00577774"/>
    <w:rsid w:val="00577A55"/>
    <w:rsid w:val="00577DD2"/>
    <w:rsid w:val="00581EDD"/>
    <w:rsid w:val="00583573"/>
    <w:rsid w:val="00587DED"/>
    <w:rsid w:val="00587FB6"/>
    <w:rsid w:val="00590088"/>
    <w:rsid w:val="005941E2"/>
    <w:rsid w:val="00594266"/>
    <w:rsid w:val="0059464B"/>
    <w:rsid w:val="005974C9"/>
    <w:rsid w:val="005A09AA"/>
    <w:rsid w:val="005A1206"/>
    <w:rsid w:val="005A15AC"/>
    <w:rsid w:val="005A2277"/>
    <w:rsid w:val="005A26F7"/>
    <w:rsid w:val="005A2B82"/>
    <w:rsid w:val="005A2E96"/>
    <w:rsid w:val="005A50E4"/>
    <w:rsid w:val="005B1A3A"/>
    <w:rsid w:val="005B1FC3"/>
    <w:rsid w:val="005B2CFB"/>
    <w:rsid w:val="005B3410"/>
    <w:rsid w:val="005B4614"/>
    <w:rsid w:val="005B5B19"/>
    <w:rsid w:val="005B7385"/>
    <w:rsid w:val="005B7626"/>
    <w:rsid w:val="005B7C7A"/>
    <w:rsid w:val="005C02D7"/>
    <w:rsid w:val="005C0A93"/>
    <w:rsid w:val="005C0EE7"/>
    <w:rsid w:val="005C15CD"/>
    <w:rsid w:val="005C569B"/>
    <w:rsid w:val="005C6195"/>
    <w:rsid w:val="005C6845"/>
    <w:rsid w:val="005C7566"/>
    <w:rsid w:val="005D064E"/>
    <w:rsid w:val="005D2097"/>
    <w:rsid w:val="005D2823"/>
    <w:rsid w:val="005D31CA"/>
    <w:rsid w:val="005D4FE0"/>
    <w:rsid w:val="005D5308"/>
    <w:rsid w:val="005D5C5D"/>
    <w:rsid w:val="005D5E45"/>
    <w:rsid w:val="005D6438"/>
    <w:rsid w:val="005D6B3B"/>
    <w:rsid w:val="005D7BB6"/>
    <w:rsid w:val="005E08D1"/>
    <w:rsid w:val="005E28A6"/>
    <w:rsid w:val="005E3231"/>
    <w:rsid w:val="005E4BD5"/>
    <w:rsid w:val="005E65F3"/>
    <w:rsid w:val="005E6623"/>
    <w:rsid w:val="005E7BA9"/>
    <w:rsid w:val="005F0282"/>
    <w:rsid w:val="005F084E"/>
    <w:rsid w:val="005F0E95"/>
    <w:rsid w:val="005F3004"/>
    <w:rsid w:val="005F3132"/>
    <w:rsid w:val="005F59DD"/>
    <w:rsid w:val="005F6246"/>
    <w:rsid w:val="005F697B"/>
    <w:rsid w:val="005F770C"/>
    <w:rsid w:val="00601801"/>
    <w:rsid w:val="00601B5D"/>
    <w:rsid w:val="00602B29"/>
    <w:rsid w:val="00602D18"/>
    <w:rsid w:val="0060323F"/>
    <w:rsid w:val="006039C7"/>
    <w:rsid w:val="00604BA1"/>
    <w:rsid w:val="00606C5B"/>
    <w:rsid w:val="00607679"/>
    <w:rsid w:val="00612ED9"/>
    <w:rsid w:val="00613458"/>
    <w:rsid w:val="006135D9"/>
    <w:rsid w:val="006136E9"/>
    <w:rsid w:val="006145B8"/>
    <w:rsid w:val="006152A4"/>
    <w:rsid w:val="006166D2"/>
    <w:rsid w:val="00616E26"/>
    <w:rsid w:val="006214FF"/>
    <w:rsid w:val="006217D9"/>
    <w:rsid w:val="0062204D"/>
    <w:rsid w:val="00623041"/>
    <w:rsid w:val="0062484D"/>
    <w:rsid w:val="00625C73"/>
    <w:rsid w:val="00625EFD"/>
    <w:rsid w:val="0062637A"/>
    <w:rsid w:val="006305EE"/>
    <w:rsid w:val="00631F10"/>
    <w:rsid w:val="006323A5"/>
    <w:rsid w:val="006340D8"/>
    <w:rsid w:val="00634E5F"/>
    <w:rsid w:val="0063604E"/>
    <w:rsid w:val="00637127"/>
    <w:rsid w:val="0064151B"/>
    <w:rsid w:val="006416EB"/>
    <w:rsid w:val="00641BE0"/>
    <w:rsid w:val="00643273"/>
    <w:rsid w:val="00646330"/>
    <w:rsid w:val="00646756"/>
    <w:rsid w:val="0064774B"/>
    <w:rsid w:val="00647F5A"/>
    <w:rsid w:val="00651A97"/>
    <w:rsid w:val="00652160"/>
    <w:rsid w:val="00652BA9"/>
    <w:rsid w:val="006534F8"/>
    <w:rsid w:val="00653767"/>
    <w:rsid w:val="00654229"/>
    <w:rsid w:val="00657C9A"/>
    <w:rsid w:val="00660715"/>
    <w:rsid w:val="00661438"/>
    <w:rsid w:val="006623AA"/>
    <w:rsid w:val="00662438"/>
    <w:rsid w:val="006625F6"/>
    <w:rsid w:val="00662C72"/>
    <w:rsid w:val="00662F39"/>
    <w:rsid w:val="00663B9A"/>
    <w:rsid w:val="00663F10"/>
    <w:rsid w:val="00664E2C"/>
    <w:rsid w:val="00670BBA"/>
    <w:rsid w:val="0067237D"/>
    <w:rsid w:val="00673461"/>
    <w:rsid w:val="00673D43"/>
    <w:rsid w:val="006745D3"/>
    <w:rsid w:val="00675E88"/>
    <w:rsid w:val="00676FE5"/>
    <w:rsid w:val="00677A44"/>
    <w:rsid w:val="0068065F"/>
    <w:rsid w:val="00680708"/>
    <w:rsid w:val="006820F0"/>
    <w:rsid w:val="006822E6"/>
    <w:rsid w:val="00682848"/>
    <w:rsid w:val="0068298C"/>
    <w:rsid w:val="006829C8"/>
    <w:rsid w:val="00682AA8"/>
    <w:rsid w:val="0068324C"/>
    <w:rsid w:val="00683B62"/>
    <w:rsid w:val="00684406"/>
    <w:rsid w:val="0068573D"/>
    <w:rsid w:val="006862C6"/>
    <w:rsid w:val="00686425"/>
    <w:rsid w:val="0068642A"/>
    <w:rsid w:val="00687621"/>
    <w:rsid w:val="00690536"/>
    <w:rsid w:val="00690B0E"/>
    <w:rsid w:val="006912C4"/>
    <w:rsid w:val="0069155D"/>
    <w:rsid w:val="00691ABA"/>
    <w:rsid w:val="00691C8D"/>
    <w:rsid w:val="006935F4"/>
    <w:rsid w:val="00696A27"/>
    <w:rsid w:val="00696E4A"/>
    <w:rsid w:val="006A0103"/>
    <w:rsid w:val="006A0E21"/>
    <w:rsid w:val="006A1198"/>
    <w:rsid w:val="006A238F"/>
    <w:rsid w:val="006A33D9"/>
    <w:rsid w:val="006A3992"/>
    <w:rsid w:val="006A5CDD"/>
    <w:rsid w:val="006A5EFB"/>
    <w:rsid w:val="006A6474"/>
    <w:rsid w:val="006A6675"/>
    <w:rsid w:val="006A781C"/>
    <w:rsid w:val="006A7865"/>
    <w:rsid w:val="006B15EA"/>
    <w:rsid w:val="006B1CA2"/>
    <w:rsid w:val="006C127E"/>
    <w:rsid w:val="006C1D9D"/>
    <w:rsid w:val="006C1EFA"/>
    <w:rsid w:val="006C320A"/>
    <w:rsid w:val="006C485E"/>
    <w:rsid w:val="006C5522"/>
    <w:rsid w:val="006D0109"/>
    <w:rsid w:val="006D0257"/>
    <w:rsid w:val="006D1C3E"/>
    <w:rsid w:val="006D2C0D"/>
    <w:rsid w:val="006D384E"/>
    <w:rsid w:val="006D447B"/>
    <w:rsid w:val="006D4E90"/>
    <w:rsid w:val="006D5C16"/>
    <w:rsid w:val="006D5D3C"/>
    <w:rsid w:val="006E0092"/>
    <w:rsid w:val="006E0B96"/>
    <w:rsid w:val="006E11E7"/>
    <w:rsid w:val="006E2736"/>
    <w:rsid w:val="006E2EA9"/>
    <w:rsid w:val="006E42D3"/>
    <w:rsid w:val="006E4C81"/>
    <w:rsid w:val="006E578C"/>
    <w:rsid w:val="006E5916"/>
    <w:rsid w:val="006E631F"/>
    <w:rsid w:val="006E681B"/>
    <w:rsid w:val="006E7CEF"/>
    <w:rsid w:val="006F0007"/>
    <w:rsid w:val="006F0591"/>
    <w:rsid w:val="006F1656"/>
    <w:rsid w:val="006F2D1D"/>
    <w:rsid w:val="006F362B"/>
    <w:rsid w:val="006F3950"/>
    <w:rsid w:val="006F4C48"/>
    <w:rsid w:val="006F510C"/>
    <w:rsid w:val="006F567E"/>
    <w:rsid w:val="006F5DBD"/>
    <w:rsid w:val="006F6ADB"/>
    <w:rsid w:val="006F7546"/>
    <w:rsid w:val="006F7ABD"/>
    <w:rsid w:val="00700819"/>
    <w:rsid w:val="00701ACB"/>
    <w:rsid w:val="007042DC"/>
    <w:rsid w:val="00705186"/>
    <w:rsid w:val="007051DA"/>
    <w:rsid w:val="00706AD9"/>
    <w:rsid w:val="00707FBE"/>
    <w:rsid w:val="00710A91"/>
    <w:rsid w:val="00711ABA"/>
    <w:rsid w:val="00711B35"/>
    <w:rsid w:val="0071492B"/>
    <w:rsid w:val="007158F8"/>
    <w:rsid w:val="007178A6"/>
    <w:rsid w:val="0072006E"/>
    <w:rsid w:val="00721AF5"/>
    <w:rsid w:val="00722EA9"/>
    <w:rsid w:val="007233E3"/>
    <w:rsid w:val="0072521C"/>
    <w:rsid w:val="00725DF7"/>
    <w:rsid w:val="00726BBD"/>
    <w:rsid w:val="00726DBD"/>
    <w:rsid w:val="007325A6"/>
    <w:rsid w:val="007342CA"/>
    <w:rsid w:val="007344BD"/>
    <w:rsid w:val="00737018"/>
    <w:rsid w:val="00737B66"/>
    <w:rsid w:val="00737FE4"/>
    <w:rsid w:val="00741A60"/>
    <w:rsid w:val="00742831"/>
    <w:rsid w:val="00742E77"/>
    <w:rsid w:val="007430C7"/>
    <w:rsid w:val="007455B0"/>
    <w:rsid w:val="00746737"/>
    <w:rsid w:val="00746A4F"/>
    <w:rsid w:val="00746B8D"/>
    <w:rsid w:val="007532D0"/>
    <w:rsid w:val="00754D7E"/>
    <w:rsid w:val="00755B5E"/>
    <w:rsid w:val="00757582"/>
    <w:rsid w:val="00757B49"/>
    <w:rsid w:val="00757CBE"/>
    <w:rsid w:val="00757FE6"/>
    <w:rsid w:val="007604B1"/>
    <w:rsid w:val="0076117B"/>
    <w:rsid w:val="0076137D"/>
    <w:rsid w:val="00762A40"/>
    <w:rsid w:val="00762C67"/>
    <w:rsid w:val="0076566F"/>
    <w:rsid w:val="00766625"/>
    <w:rsid w:val="00766BB7"/>
    <w:rsid w:val="0076793C"/>
    <w:rsid w:val="0077035C"/>
    <w:rsid w:val="00770877"/>
    <w:rsid w:val="00772D41"/>
    <w:rsid w:val="00773B88"/>
    <w:rsid w:val="00775866"/>
    <w:rsid w:val="00776D13"/>
    <w:rsid w:val="0077743F"/>
    <w:rsid w:val="00780A16"/>
    <w:rsid w:val="00781203"/>
    <w:rsid w:val="00781370"/>
    <w:rsid w:val="00781AB1"/>
    <w:rsid w:val="00781AB7"/>
    <w:rsid w:val="00782252"/>
    <w:rsid w:val="00782C16"/>
    <w:rsid w:val="007847E0"/>
    <w:rsid w:val="00785774"/>
    <w:rsid w:val="00787744"/>
    <w:rsid w:val="00787E0E"/>
    <w:rsid w:val="007924D2"/>
    <w:rsid w:val="0079282F"/>
    <w:rsid w:val="0079306A"/>
    <w:rsid w:val="007933A0"/>
    <w:rsid w:val="00794713"/>
    <w:rsid w:val="00794C0E"/>
    <w:rsid w:val="00794E5A"/>
    <w:rsid w:val="00795CD8"/>
    <w:rsid w:val="00796A4E"/>
    <w:rsid w:val="007A034F"/>
    <w:rsid w:val="007A1655"/>
    <w:rsid w:val="007A2040"/>
    <w:rsid w:val="007A21EB"/>
    <w:rsid w:val="007A226B"/>
    <w:rsid w:val="007A439D"/>
    <w:rsid w:val="007A4979"/>
    <w:rsid w:val="007A669E"/>
    <w:rsid w:val="007A6EA9"/>
    <w:rsid w:val="007B0007"/>
    <w:rsid w:val="007B0E43"/>
    <w:rsid w:val="007B0F9E"/>
    <w:rsid w:val="007B2688"/>
    <w:rsid w:val="007B49E5"/>
    <w:rsid w:val="007B5B6D"/>
    <w:rsid w:val="007B5F28"/>
    <w:rsid w:val="007B67F3"/>
    <w:rsid w:val="007B6C43"/>
    <w:rsid w:val="007B71D6"/>
    <w:rsid w:val="007B722F"/>
    <w:rsid w:val="007B7F96"/>
    <w:rsid w:val="007C0780"/>
    <w:rsid w:val="007C1344"/>
    <w:rsid w:val="007C1D82"/>
    <w:rsid w:val="007C2148"/>
    <w:rsid w:val="007C2BF1"/>
    <w:rsid w:val="007C2E9B"/>
    <w:rsid w:val="007C3426"/>
    <w:rsid w:val="007C403D"/>
    <w:rsid w:val="007C4102"/>
    <w:rsid w:val="007C5068"/>
    <w:rsid w:val="007C5265"/>
    <w:rsid w:val="007C6298"/>
    <w:rsid w:val="007C6D3E"/>
    <w:rsid w:val="007C7E8F"/>
    <w:rsid w:val="007D1C06"/>
    <w:rsid w:val="007D261A"/>
    <w:rsid w:val="007D272E"/>
    <w:rsid w:val="007D34C8"/>
    <w:rsid w:val="007D39EA"/>
    <w:rsid w:val="007D4BBA"/>
    <w:rsid w:val="007D7F06"/>
    <w:rsid w:val="007E1529"/>
    <w:rsid w:val="007E1703"/>
    <w:rsid w:val="007E27D9"/>
    <w:rsid w:val="007E2AC8"/>
    <w:rsid w:val="007E2EA5"/>
    <w:rsid w:val="007E30F6"/>
    <w:rsid w:val="007E4079"/>
    <w:rsid w:val="007E43CA"/>
    <w:rsid w:val="007E5243"/>
    <w:rsid w:val="007E5736"/>
    <w:rsid w:val="007E6061"/>
    <w:rsid w:val="007E6583"/>
    <w:rsid w:val="007E7440"/>
    <w:rsid w:val="007E77BC"/>
    <w:rsid w:val="007F117C"/>
    <w:rsid w:val="007F186D"/>
    <w:rsid w:val="007F1E57"/>
    <w:rsid w:val="007F2DFC"/>
    <w:rsid w:val="007F31BF"/>
    <w:rsid w:val="007F3B88"/>
    <w:rsid w:val="007F425A"/>
    <w:rsid w:val="007F4A1C"/>
    <w:rsid w:val="007F5A00"/>
    <w:rsid w:val="007F72BD"/>
    <w:rsid w:val="007F7D63"/>
    <w:rsid w:val="008004E0"/>
    <w:rsid w:val="00801B98"/>
    <w:rsid w:val="0080231F"/>
    <w:rsid w:val="00804DE3"/>
    <w:rsid w:val="00807C4E"/>
    <w:rsid w:val="008108F1"/>
    <w:rsid w:val="00810EDD"/>
    <w:rsid w:val="0081155B"/>
    <w:rsid w:val="00811D84"/>
    <w:rsid w:val="00813ED4"/>
    <w:rsid w:val="00816696"/>
    <w:rsid w:val="008204AD"/>
    <w:rsid w:val="008209B7"/>
    <w:rsid w:val="00820C26"/>
    <w:rsid w:val="00820D91"/>
    <w:rsid w:val="008244CD"/>
    <w:rsid w:val="0082564C"/>
    <w:rsid w:val="0083146F"/>
    <w:rsid w:val="008318E5"/>
    <w:rsid w:val="00832EA7"/>
    <w:rsid w:val="0083331D"/>
    <w:rsid w:val="00834A4C"/>
    <w:rsid w:val="00834B31"/>
    <w:rsid w:val="00835A30"/>
    <w:rsid w:val="008367AF"/>
    <w:rsid w:val="00837441"/>
    <w:rsid w:val="00837B15"/>
    <w:rsid w:val="00840BC1"/>
    <w:rsid w:val="008441EB"/>
    <w:rsid w:val="0084594B"/>
    <w:rsid w:val="00846B79"/>
    <w:rsid w:val="00847567"/>
    <w:rsid w:val="008475C6"/>
    <w:rsid w:val="008505AE"/>
    <w:rsid w:val="008516D5"/>
    <w:rsid w:val="00853BA3"/>
    <w:rsid w:val="00855348"/>
    <w:rsid w:val="008553B8"/>
    <w:rsid w:val="008565A1"/>
    <w:rsid w:val="008565EB"/>
    <w:rsid w:val="00857837"/>
    <w:rsid w:val="00857E87"/>
    <w:rsid w:val="0085C926"/>
    <w:rsid w:val="00860CF6"/>
    <w:rsid w:val="008614A5"/>
    <w:rsid w:val="00862200"/>
    <w:rsid w:val="00862473"/>
    <w:rsid w:val="008625C4"/>
    <w:rsid w:val="0086421F"/>
    <w:rsid w:val="00864E2D"/>
    <w:rsid w:val="00864E57"/>
    <w:rsid w:val="008655A5"/>
    <w:rsid w:val="00867A2A"/>
    <w:rsid w:val="00870410"/>
    <w:rsid w:val="008713A9"/>
    <w:rsid w:val="0087170D"/>
    <w:rsid w:val="00871A59"/>
    <w:rsid w:val="008731DF"/>
    <w:rsid w:val="00874671"/>
    <w:rsid w:val="00874726"/>
    <w:rsid w:val="008773CC"/>
    <w:rsid w:val="008777E4"/>
    <w:rsid w:val="008805C6"/>
    <w:rsid w:val="008809CF"/>
    <w:rsid w:val="00880C54"/>
    <w:rsid w:val="008813F6"/>
    <w:rsid w:val="0088144A"/>
    <w:rsid w:val="008818B8"/>
    <w:rsid w:val="00882F4F"/>
    <w:rsid w:val="008836F8"/>
    <w:rsid w:val="00884353"/>
    <w:rsid w:val="008844FF"/>
    <w:rsid w:val="00884D56"/>
    <w:rsid w:val="0088596E"/>
    <w:rsid w:val="00885D2A"/>
    <w:rsid w:val="0088607E"/>
    <w:rsid w:val="008864BE"/>
    <w:rsid w:val="00887D56"/>
    <w:rsid w:val="0089012E"/>
    <w:rsid w:val="008901BC"/>
    <w:rsid w:val="008907B5"/>
    <w:rsid w:val="008907E2"/>
    <w:rsid w:val="00891D9C"/>
    <w:rsid w:val="00891EEE"/>
    <w:rsid w:val="0089200F"/>
    <w:rsid w:val="00892405"/>
    <w:rsid w:val="008930DE"/>
    <w:rsid w:val="00893865"/>
    <w:rsid w:val="00894672"/>
    <w:rsid w:val="00894EA5"/>
    <w:rsid w:val="00896938"/>
    <w:rsid w:val="00897A08"/>
    <w:rsid w:val="008A06D6"/>
    <w:rsid w:val="008A17F1"/>
    <w:rsid w:val="008A3950"/>
    <w:rsid w:val="008A3F44"/>
    <w:rsid w:val="008A6FA7"/>
    <w:rsid w:val="008A72FF"/>
    <w:rsid w:val="008A7E73"/>
    <w:rsid w:val="008B0613"/>
    <w:rsid w:val="008B0790"/>
    <w:rsid w:val="008B2047"/>
    <w:rsid w:val="008B22B8"/>
    <w:rsid w:val="008B239E"/>
    <w:rsid w:val="008B2460"/>
    <w:rsid w:val="008B36FD"/>
    <w:rsid w:val="008B4199"/>
    <w:rsid w:val="008B4231"/>
    <w:rsid w:val="008B55DB"/>
    <w:rsid w:val="008B6871"/>
    <w:rsid w:val="008B6C5E"/>
    <w:rsid w:val="008B79AA"/>
    <w:rsid w:val="008B7BE0"/>
    <w:rsid w:val="008C0A23"/>
    <w:rsid w:val="008C1858"/>
    <w:rsid w:val="008C1FFD"/>
    <w:rsid w:val="008C3BCA"/>
    <w:rsid w:val="008C3E14"/>
    <w:rsid w:val="008C5971"/>
    <w:rsid w:val="008C6BC2"/>
    <w:rsid w:val="008C7813"/>
    <w:rsid w:val="008C78B8"/>
    <w:rsid w:val="008C7EB6"/>
    <w:rsid w:val="008C7EE8"/>
    <w:rsid w:val="008D059E"/>
    <w:rsid w:val="008D14ED"/>
    <w:rsid w:val="008D2547"/>
    <w:rsid w:val="008D280C"/>
    <w:rsid w:val="008D31DB"/>
    <w:rsid w:val="008D3820"/>
    <w:rsid w:val="008D395B"/>
    <w:rsid w:val="008D4C36"/>
    <w:rsid w:val="008D7CBA"/>
    <w:rsid w:val="008E0057"/>
    <w:rsid w:val="008E040A"/>
    <w:rsid w:val="008E19D3"/>
    <w:rsid w:val="008E1F12"/>
    <w:rsid w:val="008E306E"/>
    <w:rsid w:val="008E646A"/>
    <w:rsid w:val="008E673B"/>
    <w:rsid w:val="008E7594"/>
    <w:rsid w:val="008E7A04"/>
    <w:rsid w:val="008F00E8"/>
    <w:rsid w:val="008F0803"/>
    <w:rsid w:val="008F16E1"/>
    <w:rsid w:val="008F1E61"/>
    <w:rsid w:val="008F1EE0"/>
    <w:rsid w:val="008F1F76"/>
    <w:rsid w:val="008F3D5F"/>
    <w:rsid w:val="008F42C1"/>
    <w:rsid w:val="008F5C18"/>
    <w:rsid w:val="008F6A00"/>
    <w:rsid w:val="008F6BC3"/>
    <w:rsid w:val="008F7667"/>
    <w:rsid w:val="008F7A9B"/>
    <w:rsid w:val="0090073D"/>
    <w:rsid w:val="00900B36"/>
    <w:rsid w:val="00900C9C"/>
    <w:rsid w:val="00901AC2"/>
    <w:rsid w:val="0090271D"/>
    <w:rsid w:val="00902B5A"/>
    <w:rsid w:val="00902F90"/>
    <w:rsid w:val="00903ABA"/>
    <w:rsid w:val="0090580E"/>
    <w:rsid w:val="009061C5"/>
    <w:rsid w:val="00906E79"/>
    <w:rsid w:val="0091054E"/>
    <w:rsid w:val="00910EBF"/>
    <w:rsid w:val="00912226"/>
    <w:rsid w:val="009122E8"/>
    <w:rsid w:val="009126C0"/>
    <w:rsid w:val="009130BC"/>
    <w:rsid w:val="00913633"/>
    <w:rsid w:val="00913ECF"/>
    <w:rsid w:val="009141EC"/>
    <w:rsid w:val="00914D88"/>
    <w:rsid w:val="00914E95"/>
    <w:rsid w:val="00915DCA"/>
    <w:rsid w:val="0091690B"/>
    <w:rsid w:val="00921049"/>
    <w:rsid w:val="009218D4"/>
    <w:rsid w:val="00921EA1"/>
    <w:rsid w:val="00921F18"/>
    <w:rsid w:val="0092236B"/>
    <w:rsid w:val="009236C3"/>
    <w:rsid w:val="00924168"/>
    <w:rsid w:val="00924C5D"/>
    <w:rsid w:val="009264F0"/>
    <w:rsid w:val="00926E42"/>
    <w:rsid w:val="00930E0A"/>
    <w:rsid w:val="009313BA"/>
    <w:rsid w:val="009326E0"/>
    <w:rsid w:val="00933136"/>
    <w:rsid w:val="009334D5"/>
    <w:rsid w:val="00936002"/>
    <w:rsid w:val="009368FB"/>
    <w:rsid w:val="0094223C"/>
    <w:rsid w:val="009429A0"/>
    <w:rsid w:val="00942B09"/>
    <w:rsid w:val="009437D6"/>
    <w:rsid w:val="009459E9"/>
    <w:rsid w:val="00945E03"/>
    <w:rsid w:val="009467EA"/>
    <w:rsid w:val="009476C4"/>
    <w:rsid w:val="00950342"/>
    <w:rsid w:val="0095056E"/>
    <w:rsid w:val="00952B06"/>
    <w:rsid w:val="00952C61"/>
    <w:rsid w:val="00954E60"/>
    <w:rsid w:val="00956367"/>
    <w:rsid w:val="009576CF"/>
    <w:rsid w:val="0096005F"/>
    <w:rsid w:val="00961041"/>
    <w:rsid w:val="00961BA7"/>
    <w:rsid w:val="009622B6"/>
    <w:rsid w:val="009651FA"/>
    <w:rsid w:val="00965866"/>
    <w:rsid w:val="0097391A"/>
    <w:rsid w:val="00973EB1"/>
    <w:rsid w:val="009747E2"/>
    <w:rsid w:val="00975B7D"/>
    <w:rsid w:val="009764E1"/>
    <w:rsid w:val="00976C57"/>
    <w:rsid w:val="00976E91"/>
    <w:rsid w:val="009807C0"/>
    <w:rsid w:val="0098106C"/>
    <w:rsid w:val="00982565"/>
    <w:rsid w:val="00982E73"/>
    <w:rsid w:val="00983B83"/>
    <w:rsid w:val="0098419F"/>
    <w:rsid w:val="009842D8"/>
    <w:rsid w:val="00984DDA"/>
    <w:rsid w:val="00985DA9"/>
    <w:rsid w:val="009868EF"/>
    <w:rsid w:val="00986F2C"/>
    <w:rsid w:val="00986FF3"/>
    <w:rsid w:val="0098721F"/>
    <w:rsid w:val="00987BE3"/>
    <w:rsid w:val="00990D7F"/>
    <w:rsid w:val="009922B8"/>
    <w:rsid w:val="00992DC2"/>
    <w:rsid w:val="00993D4E"/>
    <w:rsid w:val="0099549F"/>
    <w:rsid w:val="009958FA"/>
    <w:rsid w:val="00995E79"/>
    <w:rsid w:val="00997579"/>
    <w:rsid w:val="00997AE3"/>
    <w:rsid w:val="009A0524"/>
    <w:rsid w:val="009A1710"/>
    <w:rsid w:val="009A17A6"/>
    <w:rsid w:val="009A1881"/>
    <w:rsid w:val="009A27CA"/>
    <w:rsid w:val="009A41A2"/>
    <w:rsid w:val="009A446B"/>
    <w:rsid w:val="009A447E"/>
    <w:rsid w:val="009A6A75"/>
    <w:rsid w:val="009A6C14"/>
    <w:rsid w:val="009A75F2"/>
    <w:rsid w:val="009B0581"/>
    <w:rsid w:val="009B1463"/>
    <w:rsid w:val="009B1D9F"/>
    <w:rsid w:val="009B28A6"/>
    <w:rsid w:val="009B2C1F"/>
    <w:rsid w:val="009B334E"/>
    <w:rsid w:val="009B33B2"/>
    <w:rsid w:val="009B3C87"/>
    <w:rsid w:val="009B3EA9"/>
    <w:rsid w:val="009B40CA"/>
    <w:rsid w:val="009B4222"/>
    <w:rsid w:val="009B5E1E"/>
    <w:rsid w:val="009C0989"/>
    <w:rsid w:val="009C0D2C"/>
    <w:rsid w:val="009C1241"/>
    <w:rsid w:val="009C17E1"/>
    <w:rsid w:val="009C2419"/>
    <w:rsid w:val="009C4F6F"/>
    <w:rsid w:val="009C5F1A"/>
    <w:rsid w:val="009C65BE"/>
    <w:rsid w:val="009D0D2B"/>
    <w:rsid w:val="009D0E2E"/>
    <w:rsid w:val="009D2311"/>
    <w:rsid w:val="009D376B"/>
    <w:rsid w:val="009D4B5E"/>
    <w:rsid w:val="009D4DB9"/>
    <w:rsid w:val="009D5F10"/>
    <w:rsid w:val="009D6C6A"/>
    <w:rsid w:val="009D72C1"/>
    <w:rsid w:val="009E037B"/>
    <w:rsid w:val="009E0765"/>
    <w:rsid w:val="009E1CBC"/>
    <w:rsid w:val="009E3B5C"/>
    <w:rsid w:val="009E5979"/>
    <w:rsid w:val="009E6775"/>
    <w:rsid w:val="009F05B5"/>
    <w:rsid w:val="009F1101"/>
    <w:rsid w:val="009F2BFF"/>
    <w:rsid w:val="009F3598"/>
    <w:rsid w:val="009F3C1F"/>
    <w:rsid w:val="009F3FB4"/>
    <w:rsid w:val="009F5816"/>
    <w:rsid w:val="009F601F"/>
    <w:rsid w:val="009F7628"/>
    <w:rsid w:val="009F7D7E"/>
    <w:rsid w:val="009F7E71"/>
    <w:rsid w:val="009F7F45"/>
    <w:rsid w:val="00A009D1"/>
    <w:rsid w:val="00A00D82"/>
    <w:rsid w:val="00A00F23"/>
    <w:rsid w:val="00A01E2D"/>
    <w:rsid w:val="00A01FA7"/>
    <w:rsid w:val="00A02E70"/>
    <w:rsid w:val="00A02F4A"/>
    <w:rsid w:val="00A03325"/>
    <w:rsid w:val="00A0389D"/>
    <w:rsid w:val="00A05E49"/>
    <w:rsid w:val="00A0765F"/>
    <w:rsid w:val="00A1045B"/>
    <w:rsid w:val="00A108BC"/>
    <w:rsid w:val="00A115A4"/>
    <w:rsid w:val="00A11719"/>
    <w:rsid w:val="00A11765"/>
    <w:rsid w:val="00A1605C"/>
    <w:rsid w:val="00A162B1"/>
    <w:rsid w:val="00A16B0C"/>
    <w:rsid w:val="00A16BB6"/>
    <w:rsid w:val="00A175CE"/>
    <w:rsid w:val="00A20B1A"/>
    <w:rsid w:val="00A20F4A"/>
    <w:rsid w:val="00A216DD"/>
    <w:rsid w:val="00A2258F"/>
    <w:rsid w:val="00A22B8B"/>
    <w:rsid w:val="00A243B4"/>
    <w:rsid w:val="00A24750"/>
    <w:rsid w:val="00A26172"/>
    <w:rsid w:val="00A26B64"/>
    <w:rsid w:val="00A26B69"/>
    <w:rsid w:val="00A2754C"/>
    <w:rsid w:val="00A279C1"/>
    <w:rsid w:val="00A302E6"/>
    <w:rsid w:val="00A30549"/>
    <w:rsid w:val="00A3059B"/>
    <w:rsid w:val="00A34670"/>
    <w:rsid w:val="00A36ABA"/>
    <w:rsid w:val="00A36F98"/>
    <w:rsid w:val="00A37EAB"/>
    <w:rsid w:val="00A408BB"/>
    <w:rsid w:val="00A40E4B"/>
    <w:rsid w:val="00A40FE8"/>
    <w:rsid w:val="00A41474"/>
    <w:rsid w:val="00A4150B"/>
    <w:rsid w:val="00A41610"/>
    <w:rsid w:val="00A418DB"/>
    <w:rsid w:val="00A42BF1"/>
    <w:rsid w:val="00A42DB2"/>
    <w:rsid w:val="00A42DBD"/>
    <w:rsid w:val="00A42E89"/>
    <w:rsid w:val="00A436B5"/>
    <w:rsid w:val="00A451AB"/>
    <w:rsid w:val="00A4564B"/>
    <w:rsid w:val="00A50E17"/>
    <w:rsid w:val="00A5126D"/>
    <w:rsid w:val="00A51F7D"/>
    <w:rsid w:val="00A5288A"/>
    <w:rsid w:val="00A52D04"/>
    <w:rsid w:val="00A532A8"/>
    <w:rsid w:val="00A54D53"/>
    <w:rsid w:val="00A556C9"/>
    <w:rsid w:val="00A57F96"/>
    <w:rsid w:val="00A60495"/>
    <w:rsid w:val="00A60A3D"/>
    <w:rsid w:val="00A6195E"/>
    <w:rsid w:val="00A62F92"/>
    <w:rsid w:val="00A63467"/>
    <w:rsid w:val="00A6406F"/>
    <w:rsid w:val="00A643FE"/>
    <w:rsid w:val="00A64712"/>
    <w:rsid w:val="00A64AAC"/>
    <w:rsid w:val="00A651B0"/>
    <w:rsid w:val="00A65C72"/>
    <w:rsid w:val="00A66412"/>
    <w:rsid w:val="00A66838"/>
    <w:rsid w:val="00A67608"/>
    <w:rsid w:val="00A702EE"/>
    <w:rsid w:val="00A717FC"/>
    <w:rsid w:val="00A71B93"/>
    <w:rsid w:val="00A72373"/>
    <w:rsid w:val="00A7304B"/>
    <w:rsid w:val="00A74106"/>
    <w:rsid w:val="00A755A1"/>
    <w:rsid w:val="00A7767D"/>
    <w:rsid w:val="00A77BC7"/>
    <w:rsid w:val="00A8151B"/>
    <w:rsid w:val="00A8387A"/>
    <w:rsid w:val="00A83965"/>
    <w:rsid w:val="00A83AC2"/>
    <w:rsid w:val="00A843CE"/>
    <w:rsid w:val="00A90229"/>
    <w:rsid w:val="00A91232"/>
    <w:rsid w:val="00A916FF"/>
    <w:rsid w:val="00A9457A"/>
    <w:rsid w:val="00A9663F"/>
    <w:rsid w:val="00A96E06"/>
    <w:rsid w:val="00A970C4"/>
    <w:rsid w:val="00A97444"/>
    <w:rsid w:val="00A97A94"/>
    <w:rsid w:val="00A97D4A"/>
    <w:rsid w:val="00AA0192"/>
    <w:rsid w:val="00AA04B0"/>
    <w:rsid w:val="00AA1168"/>
    <w:rsid w:val="00AA15DC"/>
    <w:rsid w:val="00AA198C"/>
    <w:rsid w:val="00AA2EF0"/>
    <w:rsid w:val="00AA3486"/>
    <w:rsid w:val="00AA3975"/>
    <w:rsid w:val="00AA453E"/>
    <w:rsid w:val="00AA48D9"/>
    <w:rsid w:val="00AA4E65"/>
    <w:rsid w:val="00AA568F"/>
    <w:rsid w:val="00AA5B44"/>
    <w:rsid w:val="00AA5DDA"/>
    <w:rsid w:val="00AA5EDD"/>
    <w:rsid w:val="00AA61E8"/>
    <w:rsid w:val="00AA6D31"/>
    <w:rsid w:val="00AB1268"/>
    <w:rsid w:val="00AB1972"/>
    <w:rsid w:val="00AB24F9"/>
    <w:rsid w:val="00AB29EB"/>
    <w:rsid w:val="00AB463C"/>
    <w:rsid w:val="00AB62E3"/>
    <w:rsid w:val="00AB7439"/>
    <w:rsid w:val="00AB744A"/>
    <w:rsid w:val="00AB7C54"/>
    <w:rsid w:val="00AC1CE3"/>
    <w:rsid w:val="00AC300B"/>
    <w:rsid w:val="00AC42E3"/>
    <w:rsid w:val="00AC4566"/>
    <w:rsid w:val="00AC5302"/>
    <w:rsid w:val="00AC5CDC"/>
    <w:rsid w:val="00AC60BC"/>
    <w:rsid w:val="00AC67CA"/>
    <w:rsid w:val="00AC6820"/>
    <w:rsid w:val="00AD25A0"/>
    <w:rsid w:val="00AD2C82"/>
    <w:rsid w:val="00AD36DC"/>
    <w:rsid w:val="00AD38DB"/>
    <w:rsid w:val="00AD3C79"/>
    <w:rsid w:val="00AD56D6"/>
    <w:rsid w:val="00AD66CF"/>
    <w:rsid w:val="00AD6968"/>
    <w:rsid w:val="00AD70F3"/>
    <w:rsid w:val="00AD77F2"/>
    <w:rsid w:val="00AE0B0C"/>
    <w:rsid w:val="00AE13A5"/>
    <w:rsid w:val="00AE1FE4"/>
    <w:rsid w:val="00AE26B7"/>
    <w:rsid w:val="00AE2ADC"/>
    <w:rsid w:val="00AE39CA"/>
    <w:rsid w:val="00AE45E5"/>
    <w:rsid w:val="00AE6116"/>
    <w:rsid w:val="00AE65D0"/>
    <w:rsid w:val="00AE71A2"/>
    <w:rsid w:val="00AE738D"/>
    <w:rsid w:val="00AE7E6D"/>
    <w:rsid w:val="00AF0432"/>
    <w:rsid w:val="00AF2081"/>
    <w:rsid w:val="00AF3035"/>
    <w:rsid w:val="00AF4222"/>
    <w:rsid w:val="00AF70B2"/>
    <w:rsid w:val="00AF7AE2"/>
    <w:rsid w:val="00B00E57"/>
    <w:rsid w:val="00B011C5"/>
    <w:rsid w:val="00B043F3"/>
    <w:rsid w:val="00B0501E"/>
    <w:rsid w:val="00B05262"/>
    <w:rsid w:val="00B053AA"/>
    <w:rsid w:val="00B07348"/>
    <w:rsid w:val="00B07EDE"/>
    <w:rsid w:val="00B1056B"/>
    <w:rsid w:val="00B10C99"/>
    <w:rsid w:val="00B10F9A"/>
    <w:rsid w:val="00B11144"/>
    <w:rsid w:val="00B12D40"/>
    <w:rsid w:val="00B12F0C"/>
    <w:rsid w:val="00B15EAF"/>
    <w:rsid w:val="00B20B57"/>
    <w:rsid w:val="00B223BC"/>
    <w:rsid w:val="00B239C3"/>
    <w:rsid w:val="00B23B1C"/>
    <w:rsid w:val="00B249C2"/>
    <w:rsid w:val="00B24FC8"/>
    <w:rsid w:val="00B26FD0"/>
    <w:rsid w:val="00B276FD"/>
    <w:rsid w:val="00B2A01D"/>
    <w:rsid w:val="00B30F7E"/>
    <w:rsid w:val="00B312FE"/>
    <w:rsid w:val="00B33413"/>
    <w:rsid w:val="00B33601"/>
    <w:rsid w:val="00B33DAC"/>
    <w:rsid w:val="00B346A5"/>
    <w:rsid w:val="00B34F4E"/>
    <w:rsid w:val="00B35CF9"/>
    <w:rsid w:val="00B36665"/>
    <w:rsid w:val="00B36873"/>
    <w:rsid w:val="00B36FB6"/>
    <w:rsid w:val="00B371EE"/>
    <w:rsid w:val="00B37A1B"/>
    <w:rsid w:val="00B4142F"/>
    <w:rsid w:val="00B421CE"/>
    <w:rsid w:val="00B42CC5"/>
    <w:rsid w:val="00B42F37"/>
    <w:rsid w:val="00B43C34"/>
    <w:rsid w:val="00B456E4"/>
    <w:rsid w:val="00B46751"/>
    <w:rsid w:val="00B474AF"/>
    <w:rsid w:val="00B476F9"/>
    <w:rsid w:val="00B4772F"/>
    <w:rsid w:val="00B5031F"/>
    <w:rsid w:val="00B51008"/>
    <w:rsid w:val="00B51DC1"/>
    <w:rsid w:val="00B53833"/>
    <w:rsid w:val="00B53967"/>
    <w:rsid w:val="00B53C57"/>
    <w:rsid w:val="00B544E0"/>
    <w:rsid w:val="00B5491C"/>
    <w:rsid w:val="00B54B60"/>
    <w:rsid w:val="00B56B4C"/>
    <w:rsid w:val="00B56B68"/>
    <w:rsid w:val="00B6081C"/>
    <w:rsid w:val="00B608C6"/>
    <w:rsid w:val="00B60DD0"/>
    <w:rsid w:val="00B6159C"/>
    <w:rsid w:val="00B6255D"/>
    <w:rsid w:val="00B63D21"/>
    <w:rsid w:val="00B643FF"/>
    <w:rsid w:val="00B64E73"/>
    <w:rsid w:val="00B65A42"/>
    <w:rsid w:val="00B67BC0"/>
    <w:rsid w:val="00B67F0C"/>
    <w:rsid w:val="00B70361"/>
    <w:rsid w:val="00B71CAE"/>
    <w:rsid w:val="00B731C9"/>
    <w:rsid w:val="00B734EC"/>
    <w:rsid w:val="00B73D66"/>
    <w:rsid w:val="00B74317"/>
    <w:rsid w:val="00B759E8"/>
    <w:rsid w:val="00B77E07"/>
    <w:rsid w:val="00B77F13"/>
    <w:rsid w:val="00B80B08"/>
    <w:rsid w:val="00B82578"/>
    <w:rsid w:val="00B8270E"/>
    <w:rsid w:val="00B8280C"/>
    <w:rsid w:val="00B84A11"/>
    <w:rsid w:val="00B85485"/>
    <w:rsid w:val="00B85F1D"/>
    <w:rsid w:val="00B86515"/>
    <w:rsid w:val="00B86BB1"/>
    <w:rsid w:val="00B86EE5"/>
    <w:rsid w:val="00B871B1"/>
    <w:rsid w:val="00B87314"/>
    <w:rsid w:val="00B87A17"/>
    <w:rsid w:val="00B900E9"/>
    <w:rsid w:val="00B90385"/>
    <w:rsid w:val="00B90614"/>
    <w:rsid w:val="00B95E46"/>
    <w:rsid w:val="00B96BA6"/>
    <w:rsid w:val="00B97649"/>
    <w:rsid w:val="00B97943"/>
    <w:rsid w:val="00B97A0E"/>
    <w:rsid w:val="00BA0697"/>
    <w:rsid w:val="00BA1FC9"/>
    <w:rsid w:val="00BA2C70"/>
    <w:rsid w:val="00BA3A71"/>
    <w:rsid w:val="00BA3E49"/>
    <w:rsid w:val="00BA58D4"/>
    <w:rsid w:val="00BA65B1"/>
    <w:rsid w:val="00BA6FC3"/>
    <w:rsid w:val="00BA78A2"/>
    <w:rsid w:val="00BA7B2C"/>
    <w:rsid w:val="00BA7E41"/>
    <w:rsid w:val="00BB0619"/>
    <w:rsid w:val="00BB0CF7"/>
    <w:rsid w:val="00BB0EF2"/>
    <w:rsid w:val="00BB1BD3"/>
    <w:rsid w:val="00BB1ECE"/>
    <w:rsid w:val="00BB2B73"/>
    <w:rsid w:val="00BB385B"/>
    <w:rsid w:val="00BB3C37"/>
    <w:rsid w:val="00BB3EEE"/>
    <w:rsid w:val="00BB5C75"/>
    <w:rsid w:val="00BB612A"/>
    <w:rsid w:val="00BC1392"/>
    <w:rsid w:val="00BC1F31"/>
    <w:rsid w:val="00BC2110"/>
    <w:rsid w:val="00BC349B"/>
    <w:rsid w:val="00BC567E"/>
    <w:rsid w:val="00BC5B49"/>
    <w:rsid w:val="00BC5F12"/>
    <w:rsid w:val="00BC60C8"/>
    <w:rsid w:val="00BC7244"/>
    <w:rsid w:val="00BD0FE5"/>
    <w:rsid w:val="00BD24E9"/>
    <w:rsid w:val="00BD2820"/>
    <w:rsid w:val="00BD2C8F"/>
    <w:rsid w:val="00BD5E3C"/>
    <w:rsid w:val="00BD617B"/>
    <w:rsid w:val="00BD7D69"/>
    <w:rsid w:val="00BE0729"/>
    <w:rsid w:val="00BE0842"/>
    <w:rsid w:val="00BE0CA8"/>
    <w:rsid w:val="00BE0DB0"/>
    <w:rsid w:val="00BE0EC8"/>
    <w:rsid w:val="00BE119A"/>
    <w:rsid w:val="00BE2DA2"/>
    <w:rsid w:val="00BE406D"/>
    <w:rsid w:val="00BE4F04"/>
    <w:rsid w:val="00BE50F7"/>
    <w:rsid w:val="00BE633F"/>
    <w:rsid w:val="00BE690B"/>
    <w:rsid w:val="00BE751D"/>
    <w:rsid w:val="00BF1AE6"/>
    <w:rsid w:val="00BF1C66"/>
    <w:rsid w:val="00BF23E2"/>
    <w:rsid w:val="00BF2706"/>
    <w:rsid w:val="00BF3351"/>
    <w:rsid w:val="00BF33E1"/>
    <w:rsid w:val="00BF42D1"/>
    <w:rsid w:val="00BF5068"/>
    <w:rsid w:val="00BF7A35"/>
    <w:rsid w:val="00C01F41"/>
    <w:rsid w:val="00C03ADB"/>
    <w:rsid w:val="00C04329"/>
    <w:rsid w:val="00C065C8"/>
    <w:rsid w:val="00C071A6"/>
    <w:rsid w:val="00C07606"/>
    <w:rsid w:val="00C100B7"/>
    <w:rsid w:val="00C10DFE"/>
    <w:rsid w:val="00C11D36"/>
    <w:rsid w:val="00C125EC"/>
    <w:rsid w:val="00C12A5C"/>
    <w:rsid w:val="00C13339"/>
    <w:rsid w:val="00C1386C"/>
    <w:rsid w:val="00C1470B"/>
    <w:rsid w:val="00C17538"/>
    <w:rsid w:val="00C177D6"/>
    <w:rsid w:val="00C20E3C"/>
    <w:rsid w:val="00C216DC"/>
    <w:rsid w:val="00C21A1C"/>
    <w:rsid w:val="00C22516"/>
    <w:rsid w:val="00C24FF6"/>
    <w:rsid w:val="00C260B6"/>
    <w:rsid w:val="00C26718"/>
    <w:rsid w:val="00C26B88"/>
    <w:rsid w:val="00C27194"/>
    <w:rsid w:val="00C32B94"/>
    <w:rsid w:val="00C33058"/>
    <w:rsid w:val="00C33116"/>
    <w:rsid w:val="00C332EE"/>
    <w:rsid w:val="00C33442"/>
    <w:rsid w:val="00C33787"/>
    <w:rsid w:val="00C347A9"/>
    <w:rsid w:val="00C34AFC"/>
    <w:rsid w:val="00C34F31"/>
    <w:rsid w:val="00C357D0"/>
    <w:rsid w:val="00C36605"/>
    <w:rsid w:val="00C3700D"/>
    <w:rsid w:val="00C37033"/>
    <w:rsid w:val="00C371CC"/>
    <w:rsid w:val="00C374E9"/>
    <w:rsid w:val="00C37CC5"/>
    <w:rsid w:val="00C40135"/>
    <w:rsid w:val="00C42DB0"/>
    <w:rsid w:val="00C44139"/>
    <w:rsid w:val="00C4519D"/>
    <w:rsid w:val="00C452EF"/>
    <w:rsid w:val="00C4792F"/>
    <w:rsid w:val="00C512FC"/>
    <w:rsid w:val="00C53070"/>
    <w:rsid w:val="00C5346A"/>
    <w:rsid w:val="00C55F0C"/>
    <w:rsid w:val="00C57A14"/>
    <w:rsid w:val="00C57EBE"/>
    <w:rsid w:val="00C60080"/>
    <w:rsid w:val="00C60A51"/>
    <w:rsid w:val="00C61E5A"/>
    <w:rsid w:val="00C61EB7"/>
    <w:rsid w:val="00C62346"/>
    <w:rsid w:val="00C62C8B"/>
    <w:rsid w:val="00C63689"/>
    <w:rsid w:val="00C63725"/>
    <w:rsid w:val="00C63751"/>
    <w:rsid w:val="00C63DBC"/>
    <w:rsid w:val="00C642EE"/>
    <w:rsid w:val="00C64360"/>
    <w:rsid w:val="00C6463A"/>
    <w:rsid w:val="00C65F23"/>
    <w:rsid w:val="00C66BAD"/>
    <w:rsid w:val="00C66C8A"/>
    <w:rsid w:val="00C66E18"/>
    <w:rsid w:val="00C66E77"/>
    <w:rsid w:val="00C67022"/>
    <w:rsid w:val="00C7173B"/>
    <w:rsid w:val="00C74EF8"/>
    <w:rsid w:val="00C75EDE"/>
    <w:rsid w:val="00C764CC"/>
    <w:rsid w:val="00C76F13"/>
    <w:rsid w:val="00C7753A"/>
    <w:rsid w:val="00C77A0C"/>
    <w:rsid w:val="00C77D04"/>
    <w:rsid w:val="00C77E5B"/>
    <w:rsid w:val="00C8061C"/>
    <w:rsid w:val="00C8108A"/>
    <w:rsid w:val="00C81538"/>
    <w:rsid w:val="00C8467B"/>
    <w:rsid w:val="00C859A9"/>
    <w:rsid w:val="00C863F3"/>
    <w:rsid w:val="00C865B4"/>
    <w:rsid w:val="00C912E0"/>
    <w:rsid w:val="00C9248A"/>
    <w:rsid w:val="00C93176"/>
    <w:rsid w:val="00C9481D"/>
    <w:rsid w:val="00C9555F"/>
    <w:rsid w:val="00C9571A"/>
    <w:rsid w:val="00C9755A"/>
    <w:rsid w:val="00CA0A3B"/>
    <w:rsid w:val="00CA0AFE"/>
    <w:rsid w:val="00CA0BF3"/>
    <w:rsid w:val="00CA1B51"/>
    <w:rsid w:val="00CA26B0"/>
    <w:rsid w:val="00CA3D19"/>
    <w:rsid w:val="00CA3E13"/>
    <w:rsid w:val="00CA4BCB"/>
    <w:rsid w:val="00CA503A"/>
    <w:rsid w:val="00CA5170"/>
    <w:rsid w:val="00CA615B"/>
    <w:rsid w:val="00CA64DD"/>
    <w:rsid w:val="00CA778B"/>
    <w:rsid w:val="00CA7A53"/>
    <w:rsid w:val="00CA7E37"/>
    <w:rsid w:val="00CB1443"/>
    <w:rsid w:val="00CB26C3"/>
    <w:rsid w:val="00CB3244"/>
    <w:rsid w:val="00CB4265"/>
    <w:rsid w:val="00CB53B1"/>
    <w:rsid w:val="00CB6241"/>
    <w:rsid w:val="00CB690E"/>
    <w:rsid w:val="00CB7BE3"/>
    <w:rsid w:val="00CC0014"/>
    <w:rsid w:val="00CC0E93"/>
    <w:rsid w:val="00CC1416"/>
    <w:rsid w:val="00CC1D22"/>
    <w:rsid w:val="00CC1E0A"/>
    <w:rsid w:val="00CC2163"/>
    <w:rsid w:val="00CC2391"/>
    <w:rsid w:val="00CC4890"/>
    <w:rsid w:val="00CC4958"/>
    <w:rsid w:val="00CC5651"/>
    <w:rsid w:val="00CC57A9"/>
    <w:rsid w:val="00CC7122"/>
    <w:rsid w:val="00CC7214"/>
    <w:rsid w:val="00CC7822"/>
    <w:rsid w:val="00CD0A7A"/>
    <w:rsid w:val="00CD1A61"/>
    <w:rsid w:val="00CD2120"/>
    <w:rsid w:val="00CD2735"/>
    <w:rsid w:val="00CD38A4"/>
    <w:rsid w:val="00CD48DD"/>
    <w:rsid w:val="00CD756D"/>
    <w:rsid w:val="00CE0991"/>
    <w:rsid w:val="00CE0C60"/>
    <w:rsid w:val="00CE16BF"/>
    <w:rsid w:val="00CE18DB"/>
    <w:rsid w:val="00CE18EB"/>
    <w:rsid w:val="00CE1AE6"/>
    <w:rsid w:val="00CE2B70"/>
    <w:rsid w:val="00CE352F"/>
    <w:rsid w:val="00CE480F"/>
    <w:rsid w:val="00CE4A64"/>
    <w:rsid w:val="00CE4B93"/>
    <w:rsid w:val="00CF285C"/>
    <w:rsid w:val="00CF333F"/>
    <w:rsid w:val="00CF34D2"/>
    <w:rsid w:val="00CF38F3"/>
    <w:rsid w:val="00CF3C09"/>
    <w:rsid w:val="00CF3CC9"/>
    <w:rsid w:val="00CF407F"/>
    <w:rsid w:val="00CF7526"/>
    <w:rsid w:val="00CF767B"/>
    <w:rsid w:val="00CF78C2"/>
    <w:rsid w:val="00D0114C"/>
    <w:rsid w:val="00D01564"/>
    <w:rsid w:val="00D01EBD"/>
    <w:rsid w:val="00D0316C"/>
    <w:rsid w:val="00D038F3"/>
    <w:rsid w:val="00D03C82"/>
    <w:rsid w:val="00D03FFC"/>
    <w:rsid w:val="00D05094"/>
    <w:rsid w:val="00D058B8"/>
    <w:rsid w:val="00D059CE"/>
    <w:rsid w:val="00D05F41"/>
    <w:rsid w:val="00D065AC"/>
    <w:rsid w:val="00D06F5E"/>
    <w:rsid w:val="00D07A86"/>
    <w:rsid w:val="00D10DB7"/>
    <w:rsid w:val="00D115F2"/>
    <w:rsid w:val="00D11969"/>
    <w:rsid w:val="00D11BD6"/>
    <w:rsid w:val="00D123B6"/>
    <w:rsid w:val="00D14678"/>
    <w:rsid w:val="00D15314"/>
    <w:rsid w:val="00D15F15"/>
    <w:rsid w:val="00D20188"/>
    <w:rsid w:val="00D20B26"/>
    <w:rsid w:val="00D214E6"/>
    <w:rsid w:val="00D22C7F"/>
    <w:rsid w:val="00D2315B"/>
    <w:rsid w:val="00D23BEE"/>
    <w:rsid w:val="00D23C6B"/>
    <w:rsid w:val="00D255C7"/>
    <w:rsid w:val="00D30526"/>
    <w:rsid w:val="00D31742"/>
    <w:rsid w:val="00D32500"/>
    <w:rsid w:val="00D335A6"/>
    <w:rsid w:val="00D33AD4"/>
    <w:rsid w:val="00D3446F"/>
    <w:rsid w:val="00D3489C"/>
    <w:rsid w:val="00D353C3"/>
    <w:rsid w:val="00D36B10"/>
    <w:rsid w:val="00D40D7A"/>
    <w:rsid w:val="00D4286D"/>
    <w:rsid w:val="00D42957"/>
    <w:rsid w:val="00D431FD"/>
    <w:rsid w:val="00D434D3"/>
    <w:rsid w:val="00D43A16"/>
    <w:rsid w:val="00D43A72"/>
    <w:rsid w:val="00D43BCF"/>
    <w:rsid w:val="00D44803"/>
    <w:rsid w:val="00D450E7"/>
    <w:rsid w:val="00D5172D"/>
    <w:rsid w:val="00D52525"/>
    <w:rsid w:val="00D5421D"/>
    <w:rsid w:val="00D55243"/>
    <w:rsid w:val="00D56598"/>
    <w:rsid w:val="00D57199"/>
    <w:rsid w:val="00D57702"/>
    <w:rsid w:val="00D578EE"/>
    <w:rsid w:val="00D57F6D"/>
    <w:rsid w:val="00D60C68"/>
    <w:rsid w:val="00D627C1"/>
    <w:rsid w:val="00D63C03"/>
    <w:rsid w:val="00D65152"/>
    <w:rsid w:val="00D668A4"/>
    <w:rsid w:val="00D66ACF"/>
    <w:rsid w:val="00D67A65"/>
    <w:rsid w:val="00D70080"/>
    <w:rsid w:val="00D70A9F"/>
    <w:rsid w:val="00D70B73"/>
    <w:rsid w:val="00D74E87"/>
    <w:rsid w:val="00D77F35"/>
    <w:rsid w:val="00D805B1"/>
    <w:rsid w:val="00D813E0"/>
    <w:rsid w:val="00D826E5"/>
    <w:rsid w:val="00D84DD4"/>
    <w:rsid w:val="00D87651"/>
    <w:rsid w:val="00D90040"/>
    <w:rsid w:val="00D901AC"/>
    <w:rsid w:val="00D90674"/>
    <w:rsid w:val="00D90F5A"/>
    <w:rsid w:val="00D91A7A"/>
    <w:rsid w:val="00D928A7"/>
    <w:rsid w:val="00D93146"/>
    <w:rsid w:val="00D931A8"/>
    <w:rsid w:val="00D958FE"/>
    <w:rsid w:val="00D96553"/>
    <w:rsid w:val="00D96E2F"/>
    <w:rsid w:val="00D970C8"/>
    <w:rsid w:val="00DA01BB"/>
    <w:rsid w:val="00DA029C"/>
    <w:rsid w:val="00DA1230"/>
    <w:rsid w:val="00DA1CF5"/>
    <w:rsid w:val="00DA2544"/>
    <w:rsid w:val="00DA26D1"/>
    <w:rsid w:val="00DA31CC"/>
    <w:rsid w:val="00DA35B6"/>
    <w:rsid w:val="00DA3834"/>
    <w:rsid w:val="00DA4813"/>
    <w:rsid w:val="00DA5109"/>
    <w:rsid w:val="00DA6568"/>
    <w:rsid w:val="00DB0FD3"/>
    <w:rsid w:val="00DB1875"/>
    <w:rsid w:val="00DB2711"/>
    <w:rsid w:val="00DB3542"/>
    <w:rsid w:val="00DB3A71"/>
    <w:rsid w:val="00DB40AC"/>
    <w:rsid w:val="00DB45B5"/>
    <w:rsid w:val="00DB6739"/>
    <w:rsid w:val="00DB6AAF"/>
    <w:rsid w:val="00DC0E13"/>
    <w:rsid w:val="00DC1143"/>
    <w:rsid w:val="00DC1B6D"/>
    <w:rsid w:val="00DC2044"/>
    <w:rsid w:val="00DC2754"/>
    <w:rsid w:val="00DC2B51"/>
    <w:rsid w:val="00DC590D"/>
    <w:rsid w:val="00DD1366"/>
    <w:rsid w:val="00DD1E81"/>
    <w:rsid w:val="00DD2139"/>
    <w:rsid w:val="00DD21CC"/>
    <w:rsid w:val="00DD26C1"/>
    <w:rsid w:val="00DD3093"/>
    <w:rsid w:val="00DD40F6"/>
    <w:rsid w:val="00DD5716"/>
    <w:rsid w:val="00DD5ECC"/>
    <w:rsid w:val="00DD6130"/>
    <w:rsid w:val="00DE1F32"/>
    <w:rsid w:val="00DE24F1"/>
    <w:rsid w:val="00DE44A4"/>
    <w:rsid w:val="00DE5A32"/>
    <w:rsid w:val="00DE635B"/>
    <w:rsid w:val="00DE63C1"/>
    <w:rsid w:val="00DE68EB"/>
    <w:rsid w:val="00DE69A0"/>
    <w:rsid w:val="00DE6AF6"/>
    <w:rsid w:val="00DE75F0"/>
    <w:rsid w:val="00DF0467"/>
    <w:rsid w:val="00DF0AC3"/>
    <w:rsid w:val="00DF1FAD"/>
    <w:rsid w:val="00DF2F03"/>
    <w:rsid w:val="00DF35EF"/>
    <w:rsid w:val="00DF3EB8"/>
    <w:rsid w:val="00DF489F"/>
    <w:rsid w:val="00DF629A"/>
    <w:rsid w:val="00DF7AE0"/>
    <w:rsid w:val="00E00E21"/>
    <w:rsid w:val="00E011A4"/>
    <w:rsid w:val="00E037BE"/>
    <w:rsid w:val="00E0410E"/>
    <w:rsid w:val="00E04763"/>
    <w:rsid w:val="00E0478A"/>
    <w:rsid w:val="00E056E2"/>
    <w:rsid w:val="00E05D9B"/>
    <w:rsid w:val="00E0719D"/>
    <w:rsid w:val="00E07EA3"/>
    <w:rsid w:val="00E07FBB"/>
    <w:rsid w:val="00E113DB"/>
    <w:rsid w:val="00E12995"/>
    <w:rsid w:val="00E12CC7"/>
    <w:rsid w:val="00E13539"/>
    <w:rsid w:val="00E13946"/>
    <w:rsid w:val="00E13C5D"/>
    <w:rsid w:val="00E14ABE"/>
    <w:rsid w:val="00E15067"/>
    <w:rsid w:val="00E162FA"/>
    <w:rsid w:val="00E16484"/>
    <w:rsid w:val="00E17CE8"/>
    <w:rsid w:val="00E20671"/>
    <w:rsid w:val="00E21F02"/>
    <w:rsid w:val="00E22F38"/>
    <w:rsid w:val="00E22FBA"/>
    <w:rsid w:val="00E26B35"/>
    <w:rsid w:val="00E26D15"/>
    <w:rsid w:val="00E2785F"/>
    <w:rsid w:val="00E27D07"/>
    <w:rsid w:val="00E30CD3"/>
    <w:rsid w:val="00E31105"/>
    <w:rsid w:val="00E312E0"/>
    <w:rsid w:val="00E3131E"/>
    <w:rsid w:val="00E313AD"/>
    <w:rsid w:val="00E313E2"/>
    <w:rsid w:val="00E31B7F"/>
    <w:rsid w:val="00E33985"/>
    <w:rsid w:val="00E3485F"/>
    <w:rsid w:val="00E34B10"/>
    <w:rsid w:val="00E34B49"/>
    <w:rsid w:val="00E3598E"/>
    <w:rsid w:val="00E4001E"/>
    <w:rsid w:val="00E405E7"/>
    <w:rsid w:val="00E43921"/>
    <w:rsid w:val="00E4400B"/>
    <w:rsid w:val="00E4413C"/>
    <w:rsid w:val="00E44D8B"/>
    <w:rsid w:val="00E44F8A"/>
    <w:rsid w:val="00E45595"/>
    <w:rsid w:val="00E45943"/>
    <w:rsid w:val="00E4648E"/>
    <w:rsid w:val="00E46870"/>
    <w:rsid w:val="00E46ED0"/>
    <w:rsid w:val="00E478A2"/>
    <w:rsid w:val="00E52D75"/>
    <w:rsid w:val="00E547B3"/>
    <w:rsid w:val="00E54A77"/>
    <w:rsid w:val="00E54D6F"/>
    <w:rsid w:val="00E5621D"/>
    <w:rsid w:val="00E60959"/>
    <w:rsid w:val="00E61630"/>
    <w:rsid w:val="00E619AE"/>
    <w:rsid w:val="00E62215"/>
    <w:rsid w:val="00E639C4"/>
    <w:rsid w:val="00E63FFE"/>
    <w:rsid w:val="00E643AF"/>
    <w:rsid w:val="00E64E11"/>
    <w:rsid w:val="00E65B40"/>
    <w:rsid w:val="00E672CF"/>
    <w:rsid w:val="00E6746A"/>
    <w:rsid w:val="00E677EC"/>
    <w:rsid w:val="00E714CA"/>
    <w:rsid w:val="00E719BB"/>
    <w:rsid w:val="00E72959"/>
    <w:rsid w:val="00E72E73"/>
    <w:rsid w:val="00E73126"/>
    <w:rsid w:val="00E73C2A"/>
    <w:rsid w:val="00E747C8"/>
    <w:rsid w:val="00E7496D"/>
    <w:rsid w:val="00E76490"/>
    <w:rsid w:val="00E779AD"/>
    <w:rsid w:val="00E77AEC"/>
    <w:rsid w:val="00E77F8E"/>
    <w:rsid w:val="00E8002A"/>
    <w:rsid w:val="00E80DDC"/>
    <w:rsid w:val="00E818A0"/>
    <w:rsid w:val="00E81A5C"/>
    <w:rsid w:val="00E82A16"/>
    <w:rsid w:val="00E83875"/>
    <w:rsid w:val="00E85FD4"/>
    <w:rsid w:val="00E8609D"/>
    <w:rsid w:val="00E86896"/>
    <w:rsid w:val="00E86DE3"/>
    <w:rsid w:val="00E903C3"/>
    <w:rsid w:val="00E90978"/>
    <w:rsid w:val="00E90DA5"/>
    <w:rsid w:val="00E91093"/>
    <w:rsid w:val="00E91771"/>
    <w:rsid w:val="00E9210D"/>
    <w:rsid w:val="00E92178"/>
    <w:rsid w:val="00E92669"/>
    <w:rsid w:val="00E95387"/>
    <w:rsid w:val="00E95395"/>
    <w:rsid w:val="00E964A8"/>
    <w:rsid w:val="00E968AB"/>
    <w:rsid w:val="00E979F6"/>
    <w:rsid w:val="00E97CDA"/>
    <w:rsid w:val="00EA0403"/>
    <w:rsid w:val="00EA22F5"/>
    <w:rsid w:val="00EA2377"/>
    <w:rsid w:val="00EA2457"/>
    <w:rsid w:val="00EA2B2F"/>
    <w:rsid w:val="00EA2D0A"/>
    <w:rsid w:val="00EA2F6F"/>
    <w:rsid w:val="00EA3287"/>
    <w:rsid w:val="00EA4386"/>
    <w:rsid w:val="00EA46F2"/>
    <w:rsid w:val="00EA5C84"/>
    <w:rsid w:val="00EA74F7"/>
    <w:rsid w:val="00EB1D59"/>
    <w:rsid w:val="00EB29FE"/>
    <w:rsid w:val="00EB389D"/>
    <w:rsid w:val="00EB38BD"/>
    <w:rsid w:val="00EB438F"/>
    <w:rsid w:val="00EB56F9"/>
    <w:rsid w:val="00EB5F13"/>
    <w:rsid w:val="00EB7160"/>
    <w:rsid w:val="00EB782A"/>
    <w:rsid w:val="00EB7B1A"/>
    <w:rsid w:val="00EC09AB"/>
    <w:rsid w:val="00EC0CAD"/>
    <w:rsid w:val="00EC10D2"/>
    <w:rsid w:val="00EC23A6"/>
    <w:rsid w:val="00EC396C"/>
    <w:rsid w:val="00EC7645"/>
    <w:rsid w:val="00ED178A"/>
    <w:rsid w:val="00ED1927"/>
    <w:rsid w:val="00ED4C5D"/>
    <w:rsid w:val="00ED634D"/>
    <w:rsid w:val="00ED6528"/>
    <w:rsid w:val="00ED6744"/>
    <w:rsid w:val="00ED67F0"/>
    <w:rsid w:val="00ED6865"/>
    <w:rsid w:val="00ED6D6D"/>
    <w:rsid w:val="00ED746D"/>
    <w:rsid w:val="00EE0227"/>
    <w:rsid w:val="00EE1623"/>
    <w:rsid w:val="00EE166F"/>
    <w:rsid w:val="00EE1CFE"/>
    <w:rsid w:val="00EE24D3"/>
    <w:rsid w:val="00EE2A72"/>
    <w:rsid w:val="00EE2E98"/>
    <w:rsid w:val="00EE3185"/>
    <w:rsid w:val="00EE32DF"/>
    <w:rsid w:val="00EE33E2"/>
    <w:rsid w:val="00EE38A8"/>
    <w:rsid w:val="00EE3DD5"/>
    <w:rsid w:val="00EE414C"/>
    <w:rsid w:val="00EE55CF"/>
    <w:rsid w:val="00EE5F16"/>
    <w:rsid w:val="00EE6323"/>
    <w:rsid w:val="00EE742E"/>
    <w:rsid w:val="00EE7997"/>
    <w:rsid w:val="00EF06CD"/>
    <w:rsid w:val="00EF1795"/>
    <w:rsid w:val="00EF1984"/>
    <w:rsid w:val="00EF1D7E"/>
    <w:rsid w:val="00EF207A"/>
    <w:rsid w:val="00EF2DE0"/>
    <w:rsid w:val="00EF372A"/>
    <w:rsid w:val="00EF3E44"/>
    <w:rsid w:val="00EF55C9"/>
    <w:rsid w:val="00EF69B3"/>
    <w:rsid w:val="00F00668"/>
    <w:rsid w:val="00F01620"/>
    <w:rsid w:val="00F022AB"/>
    <w:rsid w:val="00F026F2"/>
    <w:rsid w:val="00F0440F"/>
    <w:rsid w:val="00F06518"/>
    <w:rsid w:val="00F06D73"/>
    <w:rsid w:val="00F071CA"/>
    <w:rsid w:val="00F07CA0"/>
    <w:rsid w:val="00F107D2"/>
    <w:rsid w:val="00F1103D"/>
    <w:rsid w:val="00F11378"/>
    <w:rsid w:val="00F11EDE"/>
    <w:rsid w:val="00F12BD4"/>
    <w:rsid w:val="00F13360"/>
    <w:rsid w:val="00F15101"/>
    <w:rsid w:val="00F15264"/>
    <w:rsid w:val="00F158E1"/>
    <w:rsid w:val="00F15967"/>
    <w:rsid w:val="00F1618C"/>
    <w:rsid w:val="00F161F6"/>
    <w:rsid w:val="00F171CC"/>
    <w:rsid w:val="00F173DD"/>
    <w:rsid w:val="00F1768D"/>
    <w:rsid w:val="00F176AD"/>
    <w:rsid w:val="00F17F88"/>
    <w:rsid w:val="00F21196"/>
    <w:rsid w:val="00F2158A"/>
    <w:rsid w:val="00F21B14"/>
    <w:rsid w:val="00F221C4"/>
    <w:rsid w:val="00F22AF3"/>
    <w:rsid w:val="00F22B42"/>
    <w:rsid w:val="00F23378"/>
    <w:rsid w:val="00F24879"/>
    <w:rsid w:val="00F2557E"/>
    <w:rsid w:val="00F25EB3"/>
    <w:rsid w:val="00F260EC"/>
    <w:rsid w:val="00F261DA"/>
    <w:rsid w:val="00F2676D"/>
    <w:rsid w:val="00F26BA8"/>
    <w:rsid w:val="00F26DD1"/>
    <w:rsid w:val="00F274A6"/>
    <w:rsid w:val="00F30F88"/>
    <w:rsid w:val="00F31006"/>
    <w:rsid w:val="00F326A1"/>
    <w:rsid w:val="00F33299"/>
    <w:rsid w:val="00F33367"/>
    <w:rsid w:val="00F347D4"/>
    <w:rsid w:val="00F36A71"/>
    <w:rsid w:val="00F37043"/>
    <w:rsid w:val="00F3719B"/>
    <w:rsid w:val="00F3764A"/>
    <w:rsid w:val="00F3791F"/>
    <w:rsid w:val="00F403F2"/>
    <w:rsid w:val="00F41E1C"/>
    <w:rsid w:val="00F43AB5"/>
    <w:rsid w:val="00F43F96"/>
    <w:rsid w:val="00F441D0"/>
    <w:rsid w:val="00F44AB0"/>
    <w:rsid w:val="00F44B4B"/>
    <w:rsid w:val="00F454DA"/>
    <w:rsid w:val="00F4718B"/>
    <w:rsid w:val="00F47339"/>
    <w:rsid w:val="00F50680"/>
    <w:rsid w:val="00F52723"/>
    <w:rsid w:val="00F52827"/>
    <w:rsid w:val="00F53758"/>
    <w:rsid w:val="00F5464B"/>
    <w:rsid w:val="00F54A69"/>
    <w:rsid w:val="00F57A68"/>
    <w:rsid w:val="00F602F7"/>
    <w:rsid w:val="00F605C2"/>
    <w:rsid w:val="00F62A10"/>
    <w:rsid w:val="00F644B1"/>
    <w:rsid w:val="00F65ECD"/>
    <w:rsid w:val="00F6683B"/>
    <w:rsid w:val="00F66960"/>
    <w:rsid w:val="00F67AB6"/>
    <w:rsid w:val="00F67B58"/>
    <w:rsid w:val="00F70D62"/>
    <w:rsid w:val="00F7137F"/>
    <w:rsid w:val="00F720EE"/>
    <w:rsid w:val="00F722F4"/>
    <w:rsid w:val="00F73337"/>
    <w:rsid w:val="00F74C83"/>
    <w:rsid w:val="00F74F0A"/>
    <w:rsid w:val="00F764E8"/>
    <w:rsid w:val="00F76DB3"/>
    <w:rsid w:val="00F76E6D"/>
    <w:rsid w:val="00F775AE"/>
    <w:rsid w:val="00F77CFF"/>
    <w:rsid w:val="00F80512"/>
    <w:rsid w:val="00F834F6"/>
    <w:rsid w:val="00F8350A"/>
    <w:rsid w:val="00F83E68"/>
    <w:rsid w:val="00F83F92"/>
    <w:rsid w:val="00F84CAD"/>
    <w:rsid w:val="00F84E79"/>
    <w:rsid w:val="00F862D4"/>
    <w:rsid w:val="00F86C24"/>
    <w:rsid w:val="00F86E13"/>
    <w:rsid w:val="00F86F15"/>
    <w:rsid w:val="00F8777B"/>
    <w:rsid w:val="00F90426"/>
    <w:rsid w:val="00F929A9"/>
    <w:rsid w:val="00F93B51"/>
    <w:rsid w:val="00F93C94"/>
    <w:rsid w:val="00F9420C"/>
    <w:rsid w:val="00F96D7F"/>
    <w:rsid w:val="00FA0A37"/>
    <w:rsid w:val="00FA0CD3"/>
    <w:rsid w:val="00FA0F7B"/>
    <w:rsid w:val="00FA112D"/>
    <w:rsid w:val="00FA1606"/>
    <w:rsid w:val="00FA2FF0"/>
    <w:rsid w:val="00FA5024"/>
    <w:rsid w:val="00FA59B1"/>
    <w:rsid w:val="00FA7038"/>
    <w:rsid w:val="00FA7844"/>
    <w:rsid w:val="00FA7E64"/>
    <w:rsid w:val="00FB063E"/>
    <w:rsid w:val="00FB0DBC"/>
    <w:rsid w:val="00FB14C9"/>
    <w:rsid w:val="00FB15DF"/>
    <w:rsid w:val="00FB2238"/>
    <w:rsid w:val="00FB233D"/>
    <w:rsid w:val="00FB2748"/>
    <w:rsid w:val="00FB2F68"/>
    <w:rsid w:val="00FB4AA8"/>
    <w:rsid w:val="00FB57C9"/>
    <w:rsid w:val="00FB5B87"/>
    <w:rsid w:val="00FB6B81"/>
    <w:rsid w:val="00FB768C"/>
    <w:rsid w:val="00FC051C"/>
    <w:rsid w:val="00FC08EC"/>
    <w:rsid w:val="00FC372C"/>
    <w:rsid w:val="00FC4012"/>
    <w:rsid w:val="00FC65B1"/>
    <w:rsid w:val="00FC703C"/>
    <w:rsid w:val="00FD0053"/>
    <w:rsid w:val="00FD06A3"/>
    <w:rsid w:val="00FD0A97"/>
    <w:rsid w:val="00FD12F5"/>
    <w:rsid w:val="00FD1B13"/>
    <w:rsid w:val="00FD1D8D"/>
    <w:rsid w:val="00FD27AF"/>
    <w:rsid w:val="00FD282E"/>
    <w:rsid w:val="00FD403E"/>
    <w:rsid w:val="00FD463A"/>
    <w:rsid w:val="00FD4725"/>
    <w:rsid w:val="00FD7A94"/>
    <w:rsid w:val="00FE00D9"/>
    <w:rsid w:val="00FE019E"/>
    <w:rsid w:val="00FE0C75"/>
    <w:rsid w:val="00FE0E5E"/>
    <w:rsid w:val="00FE18BE"/>
    <w:rsid w:val="00FE19D7"/>
    <w:rsid w:val="00FE2F71"/>
    <w:rsid w:val="00FE33D8"/>
    <w:rsid w:val="00FE473E"/>
    <w:rsid w:val="00FE5300"/>
    <w:rsid w:val="00FE6DCF"/>
    <w:rsid w:val="00FE6F28"/>
    <w:rsid w:val="00FF028F"/>
    <w:rsid w:val="00FF0367"/>
    <w:rsid w:val="00FF04E0"/>
    <w:rsid w:val="00FF06F4"/>
    <w:rsid w:val="00FF2330"/>
    <w:rsid w:val="00FF237A"/>
    <w:rsid w:val="00FF240C"/>
    <w:rsid w:val="00FF2BB2"/>
    <w:rsid w:val="00FF3027"/>
    <w:rsid w:val="00FF37DE"/>
    <w:rsid w:val="00FF66B7"/>
    <w:rsid w:val="010E4FB6"/>
    <w:rsid w:val="013B6D2A"/>
    <w:rsid w:val="017179BF"/>
    <w:rsid w:val="0187A5C3"/>
    <w:rsid w:val="019EFF00"/>
    <w:rsid w:val="01A64C12"/>
    <w:rsid w:val="01DC65D5"/>
    <w:rsid w:val="01F92B2D"/>
    <w:rsid w:val="01FFAE14"/>
    <w:rsid w:val="02159E44"/>
    <w:rsid w:val="022342FF"/>
    <w:rsid w:val="0266B4A3"/>
    <w:rsid w:val="026AC57B"/>
    <w:rsid w:val="026BB158"/>
    <w:rsid w:val="02844A8C"/>
    <w:rsid w:val="02873259"/>
    <w:rsid w:val="029340B9"/>
    <w:rsid w:val="029368D0"/>
    <w:rsid w:val="0294A2B0"/>
    <w:rsid w:val="02D7B52C"/>
    <w:rsid w:val="02F89ABC"/>
    <w:rsid w:val="02F92859"/>
    <w:rsid w:val="03379E68"/>
    <w:rsid w:val="037FA937"/>
    <w:rsid w:val="038AA9CF"/>
    <w:rsid w:val="038F4018"/>
    <w:rsid w:val="03B0C412"/>
    <w:rsid w:val="03B4D16A"/>
    <w:rsid w:val="03B560BA"/>
    <w:rsid w:val="03D0760D"/>
    <w:rsid w:val="03D0C916"/>
    <w:rsid w:val="03E8A46F"/>
    <w:rsid w:val="03FDA13A"/>
    <w:rsid w:val="0405E992"/>
    <w:rsid w:val="042E8243"/>
    <w:rsid w:val="04387CDE"/>
    <w:rsid w:val="0439B261"/>
    <w:rsid w:val="04541026"/>
    <w:rsid w:val="04568413"/>
    <w:rsid w:val="046DBF8D"/>
    <w:rsid w:val="048C92BE"/>
    <w:rsid w:val="04AB95D0"/>
    <w:rsid w:val="04CBFBA4"/>
    <w:rsid w:val="05220554"/>
    <w:rsid w:val="0551DE12"/>
    <w:rsid w:val="055888A5"/>
    <w:rsid w:val="05793976"/>
    <w:rsid w:val="0596D3D2"/>
    <w:rsid w:val="05A512E9"/>
    <w:rsid w:val="05CF3B24"/>
    <w:rsid w:val="05FF00B3"/>
    <w:rsid w:val="06064A7D"/>
    <w:rsid w:val="0619C384"/>
    <w:rsid w:val="0620CF96"/>
    <w:rsid w:val="06246522"/>
    <w:rsid w:val="06466AD8"/>
    <w:rsid w:val="06ADA302"/>
    <w:rsid w:val="06AF9BA2"/>
    <w:rsid w:val="06B1AAB0"/>
    <w:rsid w:val="06E4331C"/>
    <w:rsid w:val="071DA588"/>
    <w:rsid w:val="072020A0"/>
    <w:rsid w:val="072D02BF"/>
    <w:rsid w:val="0760998B"/>
    <w:rsid w:val="076F0179"/>
    <w:rsid w:val="076FEE05"/>
    <w:rsid w:val="07737E59"/>
    <w:rsid w:val="07803D28"/>
    <w:rsid w:val="07877388"/>
    <w:rsid w:val="0799DEBA"/>
    <w:rsid w:val="07AEAB47"/>
    <w:rsid w:val="07B97E34"/>
    <w:rsid w:val="07C06165"/>
    <w:rsid w:val="07CB5696"/>
    <w:rsid w:val="07E9DBF4"/>
    <w:rsid w:val="084801BC"/>
    <w:rsid w:val="08500A92"/>
    <w:rsid w:val="0857160D"/>
    <w:rsid w:val="08B5828C"/>
    <w:rsid w:val="08CA99E3"/>
    <w:rsid w:val="08E7B848"/>
    <w:rsid w:val="0902BAA5"/>
    <w:rsid w:val="091AC5AD"/>
    <w:rsid w:val="092FF4C3"/>
    <w:rsid w:val="09473F0D"/>
    <w:rsid w:val="094EEB29"/>
    <w:rsid w:val="095DEBC2"/>
    <w:rsid w:val="0964EA26"/>
    <w:rsid w:val="09845D5C"/>
    <w:rsid w:val="09A36417"/>
    <w:rsid w:val="09BAF61F"/>
    <w:rsid w:val="09C1D85D"/>
    <w:rsid w:val="09CF5304"/>
    <w:rsid w:val="09E3FDD4"/>
    <w:rsid w:val="09EE9848"/>
    <w:rsid w:val="09FD4739"/>
    <w:rsid w:val="0A1D6602"/>
    <w:rsid w:val="0A327DA0"/>
    <w:rsid w:val="0A382809"/>
    <w:rsid w:val="0A5C5CCD"/>
    <w:rsid w:val="0A908E4D"/>
    <w:rsid w:val="0AB9FEF2"/>
    <w:rsid w:val="0AC95228"/>
    <w:rsid w:val="0ACEA69F"/>
    <w:rsid w:val="0B0C6C58"/>
    <w:rsid w:val="0B1B3700"/>
    <w:rsid w:val="0B2EFB8C"/>
    <w:rsid w:val="0B43CBCC"/>
    <w:rsid w:val="0B5582D9"/>
    <w:rsid w:val="0B577EBE"/>
    <w:rsid w:val="0B69CED8"/>
    <w:rsid w:val="0BD22298"/>
    <w:rsid w:val="0C13C6A6"/>
    <w:rsid w:val="0C30550A"/>
    <w:rsid w:val="0C4817D6"/>
    <w:rsid w:val="0C683D0D"/>
    <w:rsid w:val="0C86A55E"/>
    <w:rsid w:val="0C88B898"/>
    <w:rsid w:val="0CAC70A9"/>
    <w:rsid w:val="0CCE8519"/>
    <w:rsid w:val="0CD7A93F"/>
    <w:rsid w:val="0CDBC1BC"/>
    <w:rsid w:val="0CF79940"/>
    <w:rsid w:val="0CF7B9FD"/>
    <w:rsid w:val="0D0B4B55"/>
    <w:rsid w:val="0D0E33EE"/>
    <w:rsid w:val="0D1631BC"/>
    <w:rsid w:val="0D17BD98"/>
    <w:rsid w:val="0D18B700"/>
    <w:rsid w:val="0D403E85"/>
    <w:rsid w:val="0D553564"/>
    <w:rsid w:val="0D571A87"/>
    <w:rsid w:val="0D71D46A"/>
    <w:rsid w:val="0D78AF56"/>
    <w:rsid w:val="0D7DFDAB"/>
    <w:rsid w:val="0D8749D2"/>
    <w:rsid w:val="0DD42610"/>
    <w:rsid w:val="0DE11B64"/>
    <w:rsid w:val="0DE6FF6B"/>
    <w:rsid w:val="0E0BA03C"/>
    <w:rsid w:val="0E14EB42"/>
    <w:rsid w:val="0E34E49B"/>
    <w:rsid w:val="0E64BA43"/>
    <w:rsid w:val="0EA0F08C"/>
    <w:rsid w:val="0EAC63FB"/>
    <w:rsid w:val="0EB0320F"/>
    <w:rsid w:val="0EC33EA0"/>
    <w:rsid w:val="0ECA37DA"/>
    <w:rsid w:val="0EFA2596"/>
    <w:rsid w:val="0EFD21E6"/>
    <w:rsid w:val="0F0A6241"/>
    <w:rsid w:val="0F55EC5A"/>
    <w:rsid w:val="0F81F8BC"/>
    <w:rsid w:val="0F83367E"/>
    <w:rsid w:val="0F8A1BAA"/>
    <w:rsid w:val="0F8AD5E3"/>
    <w:rsid w:val="0F92C705"/>
    <w:rsid w:val="0FACF30D"/>
    <w:rsid w:val="100E6C56"/>
    <w:rsid w:val="1039063C"/>
    <w:rsid w:val="10412555"/>
    <w:rsid w:val="10543A29"/>
    <w:rsid w:val="1060B5AC"/>
    <w:rsid w:val="10776724"/>
    <w:rsid w:val="109A45BB"/>
    <w:rsid w:val="109E57E2"/>
    <w:rsid w:val="10C37C31"/>
    <w:rsid w:val="10C62848"/>
    <w:rsid w:val="10D5CE2A"/>
    <w:rsid w:val="10DEEC10"/>
    <w:rsid w:val="10FA19E7"/>
    <w:rsid w:val="10FC6460"/>
    <w:rsid w:val="110DA9C2"/>
    <w:rsid w:val="110F6581"/>
    <w:rsid w:val="11144587"/>
    <w:rsid w:val="11403E23"/>
    <w:rsid w:val="1147A338"/>
    <w:rsid w:val="115C7207"/>
    <w:rsid w:val="117E7F1B"/>
    <w:rsid w:val="11861C46"/>
    <w:rsid w:val="119973FC"/>
    <w:rsid w:val="11EBB5D7"/>
    <w:rsid w:val="121C7A5C"/>
    <w:rsid w:val="12408F75"/>
    <w:rsid w:val="125799E8"/>
    <w:rsid w:val="129A8256"/>
    <w:rsid w:val="12E3B51A"/>
    <w:rsid w:val="13132FA3"/>
    <w:rsid w:val="132A9893"/>
    <w:rsid w:val="1369A6F4"/>
    <w:rsid w:val="139E5BAD"/>
    <w:rsid w:val="13ACE650"/>
    <w:rsid w:val="13F79486"/>
    <w:rsid w:val="14021F94"/>
    <w:rsid w:val="143E7B6F"/>
    <w:rsid w:val="148D633A"/>
    <w:rsid w:val="14985D83"/>
    <w:rsid w:val="1499E8A0"/>
    <w:rsid w:val="14BBD28F"/>
    <w:rsid w:val="14E58ACE"/>
    <w:rsid w:val="15323052"/>
    <w:rsid w:val="153A010B"/>
    <w:rsid w:val="15533AC8"/>
    <w:rsid w:val="1564ED7E"/>
    <w:rsid w:val="1598F4FE"/>
    <w:rsid w:val="15A72276"/>
    <w:rsid w:val="15ACCF2B"/>
    <w:rsid w:val="15DBC8FB"/>
    <w:rsid w:val="15DCB104"/>
    <w:rsid w:val="15EEECD2"/>
    <w:rsid w:val="160B9845"/>
    <w:rsid w:val="16106457"/>
    <w:rsid w:val="1617F7D7"/>
    <w:rsid w:val="1625335C"/>
    <w:rsid w:val="1668D92B"/>
    <w:rsid w:val="166F8790"/>
    <w:rsid w:val="16A7E390"/>
    <w:rsid w:val="16B4FFFE"/>
    <w:rsid w:val="16C2633A"/>
    <w:rsid w:val="16E22985"/>
    <w:rsid w:val="16F221E4"/>
    <w:rsid w:val="170124BB"/>
    <w:rsid w:val="171D6A86"/>
    <w:rsid w:val="1750958F"/>
    <w:rsid w:val="1771EE82"/>
    <w:rsid w:val="178959C4"/>
    <w:rsid w:val="17DDF9A0"/>
    <w:rsid w:val="18002AD3"/>
    <w:rsid w:val="18139687"/>
    <w:rsid w:val="181EB512"/>
    <w:rsid w:val="1837104E"/>
    <w:rsid w:val="18429661"/>
    <w:rsid w:val="1869162E"/>
    <w:rsid w:val="1874EC2C"/>
    <w:rsid w:val="1876A247"/>
    <w:rsid w:val="18A3D9E5"/>
    <w:rsid w:val="18E5CCD5"/>
    <w:rsid w:val="18F68629"/>
    <w:rsid w:val="18F6BBDA"/>
    <w:rsid w:val="192B02FA"/>
    <w:rsid w:val="195C29C0"/>
    <w:rsid w:val="19B38BBF"/>
    <w:rsid w:val="19E762C6"/>
    <w:rsid w:val="19F75D18"/>
    <w:rsid w:val="1A326C1B"/>
    <w:rsid w:val="1A83357A"/>
    <w:rsid w:val="1A9B3D92"/>
    <w:rsid w:val="1AB176D3"/>
    <w:rsid w:val="1AB54ADD"/>
    <w:rsid w:val="1ADFD27B"/>
    <w:rsid w:val="1AE079C1"/>
    <w:rsid w:val="1AEC0C4F"/>
    <w:rsid w:val="1B025120"/>
    <w:rsid w:val="1B0C696E"/>
    <w:rsid w:val="1B34368F"/>
    <w:rsid w:val="1B542DBC"/>
    <w:rsid w:val="1B5DC3A3"/>
    <w:rsid w:val="1B7E014D"/>
    <w:rsid w:val="1B865DFE"/>
    <w:rsid w:val="1BBBA9EA"/>
    <w:rsid w:val="1BED784C"/>
    <w:rsid w:val="1BF1BD46"/>
    <w:rsid w:val="1BF854CA"/>
    <w:rsid w:val="1C194FAC"/>
    <w:rsid w:val="1C81FBD6"/>
    <w:rsid w:val="1CB5F8CE"/>
    <w:rsid w:val="1CC7523C"/>
    <w:rsid w:val="1CCF593A"/>
    <w:rsid w:val="1CEF2015"/>
    <w:rsid w:val="1D091E56"/>
    <w:rsid w:val="1D1A6653"/>
    <w:rsid w:val="1D2F0532"/>
    <w:rsid w:val="1D3180AE"/>
    <w:rsid w:val="1D3EA6A2"/>
    <w:rsid w:val="1D445383"/>
    <w:rsid w:val="1D60A3C9"/>
    <w:rsid w:val="1D8DDF03"/>
    <w:rsid w:val="1DA9A6E6"/>
    <w:rsid w:val="1DAE2E8F"/>
    <w:rsid w:val="1DDB554A"/>
    <w:rsid w:val="1DE22702"/>
    <w:rsid w:val="1DFFAE31"/>
    <w:rsid w:val="1E3B87DB"/>
    <w:rsid w:val="1E4F8555"/>
    <w:rsid w:val="1E5F8284"/>
    <w:rsid w:val="1EC2150D"/>
    <w:rsid w:val="1EC859AD"/>
    <w:rsid w:val="1ECA606B"/>
    <w:rsid w:val="1EE5A91A"/>
    <w:rsid w:val="1EE75D61"/>
    <w:rsid w:val="1F093773"/>
    <w:rsid w:val="1F10D657"/>
    <w:rsid w:val="1F1D20A8"/>
    <w:rsid w:val="1F4A177B"/>
    <w:rsid w:val="1F4F03A6"/>
    <w:rsid w:val="1F869A03"/>
    <w:rsid w:val="1F89C725"/>
    <w:rsid w:val="1FA70BE2"/>
    <w:rsid w:val="1FB472AB"/>
    <w:rsid w:val="1FBFF856"/>
    <w:rsid w:val="1FC65F24"/>
    <w:rsid w:val="1FCB0F0D"/>
    <w:rsid w:val="1FD21602"/>
    <w:rsid w:val="1FDFB66B"/>
    <w:rsid w:val="1FEB6B25"/>
    <w:rsid w:val="20009B23"/>
    <w:rsid w:val="20205B77"/>
    <w:rsid w:val="203E613D"/>
    <w:rsid w:val="20634754"/>
    <w:rsid w:val="20918897"/>
    <w:rsid w:val="20B2BF12"/>
    <w:rsid w:val="20DDFAEA"/>
    <w:rsid w:val="2133EFC7"/>
    <w:rsid w:val="2149ABBB"/>
    <w:rsid w:val="21512CC2"/>
    <w:rsid w:val="215596CB"/>
    <w:rsid w:val="215CA452"/>
    <w:rsid w:val="217F88D0"/>
    <w:rsid w:val="21850F7D"/>
    <w:rsid w:val="21886CFD"/>
    <w:rsid w:val="218C7518"/>
    <w:rsid w:val="2195FE16"/>
    <w:rsid w:val="21B17096"/>
    <w:rsid w:val="21B5083E"/>
    <w:rsid w:val="21B58C77"/>
    <w:rsid w:val="21C0A83E"/>
    <w:rsid w:val="22183DE3"/>
    <w:rsid w:val="22325880"/>
    <w:rsid w:val="22382974"/>
    <w:rsid w:val="22573761"/>
    <w:rsid w:val="226EBBE1"/>
    <w:rsid w:val="22841280"/>
    <w:rsid w:val="22B9A444"/>
    <w:rsid w:val="22BFA22D"/>
    <w:rsid w:val="22FA1B77"/>
    <w:rsid w:val="22FE3A66"/>
    <w:rsid w:val="2301462C"/>
    <w:rsid w:val="230C14DE"/>
    <w:rsid w:val="231B4B58"/>
    <w:rsid w:val="2322F562"/>
    <w:rsid w:val="2351E411"/>
    <w:rsid w:val="23791734"/>
    <w:rsid w:val="237974F0"/>
    <w:rsid w:val="2383CC6A"/>
    <w:rsid w:val="23901F5C"/>
    <w:rsid w:val="23F1970A"/>
    <w:rsid w:val="24028D35"/>
    <w:rsid w:val="24612713"/>
    <w:rsid w:val="24641516"/>
    <w:rsid w:val="246B8C87"/>
    <w:rsid w:val="2471B761"/>
    <w:rsid w:val="24E20211"/>
    <w:rsid w:val="24F013FE"/>
    <w:rsid w:val="24F675BA"/>
    <w:rsid w:val="24FAB761"/>
    <w:rsid w:val="24FDB162"/>
    <w:rsid w:val="250047FB"/>
    <w:rsid w:val="253BBD6F"/>
    <w:rsid w:val="255D5288"/>
    <w:rsid w:val="257C3A5C"/>
    <w:rsid w:val="257C44D6"/>
    <w:rsid w:val="25A45CE4"/>
    <w:rsid w:val="25A9A5B7"/>
    <w:rsid w:val="25EF4545"/>
    <w:rsid w:val="262BDC2A"/>
    <w:rsid w:val="26318174"/>
    <w:rsid w:val="2667745A"/>
    <w:rsid w:val="2672E62B"/>
    <w:rsid w:val="2679A4EC"/>
    <w:rsid w:val="267FF5A2"/>
    <w:rsid w:val="26ABEDD2"/>
    <w:rsid w:val="26B079BC"/>
    <w:rsid w:val="26D2FF01"/>
    <w:rsid w:val="26F64849"/>
    <w:rsid w:val="26F7C927"/>
    <w:rsid w:val="27046294"/>
    <w:rsid w:val="270C14AE"/>
    <w:rsid w:val="2727AD52"/>
    <w:rsid w:val="2745E101"/>
    <w:rsid w:val="2750E6AA"/>
    <w:rsid w:val="27C73BB6"/>
    <w:rsid w:val="27E33871"/>
    <w:rsid w:val="27F435CE"/>
    <w:rsid w:val="27F9ED68"/>
    <w:rsid w:val="280F7010"/>
    <w:rsid w:val="2817FC49"/>
    <w:rsid w:val="282D2C26"/>
    <w:rsid w:val="285347A0"/>
    <w:rsid w:val="28828785"/>
    <w:rsid w:val="2883CADE"/>
    <w:rsid w:val="28863854"/>
    <w:rsid w:val="28950D60"/>
    <w:rsid w:val="28B57793"/>
    <w:rsid w:val="28D7F3E8"/>
    <w:rsid w:val="290B9F32"/>
    <w:rsid w:val="2916657D"/>
    <w:rsid w:val="291A2FEE"/>
    <w:rsid w:val="291AE191"/>
    <w:rsid w:val="29357B86"/>
    <w:rsid w:val="2940E236"/>
    <w:rsid w:val="2945075B"/>
    <w:rsid w:val="295A095B"/>
    <w:rsid w:val="29817321"/>
    <w:rsid w:val="29881BEB"/>
    <w:rsid w:val="29A4FB0C"/>
    <w:rsid w:val="29C61B41"/>
    <w:rsid w:val="29E74B28"/>
    <w:rsid w:val="2A09302D"/>
    <w:rsid w:val="2A1F6C58"/>
    <w:rsid w:val="2A584AA2"/>
    <w:rsid w:val="2A87A44D"/>
    <w:rsid w:val="2A90849A"/>
    <w:rsid w:val="2A9663D8"/>
    <w:rsid w:val="2AAA3663"/>
    <w:rsid w:val="2ABDF769"/>
    <w:rsid w:val="2AE8D59D"/>
    <w:rsid w:val="2B03E512"/>
    <w:rsid w:val="2B2AB1C4"/>
    <w:rsid w:val="2B60F316"/>
    <w:rsid w:val="2B82F444"/>
    <w:rsid w:val="2B833E6B"/>
    <w:rsid w:val="2BC55D57"/>
    <w:rsid w:val="2BD1B237"/>
    <w:rsid w:val="2BF886DF"/>
    <w:rsid w:val="2C1FF56F"/>
    <w:rsid w:val="2C325A7B"/>
    <w:rsid w:val="2C4B9B70"/>
    <w:rsid w:val="2C4CACEB"/>
    <w:rsid w:val="2C9E31DE"/>
    <w:rsid w:val="2CCC8F6A"/>
    <w:rsid w:val="2CEC3A0D"/>
    <w:rsid w:val="2D139C44"/>
    <w:rsid w:val="2D27EC23"/>
    <w:rsid w:val="2D33E0E4"/>
    <w:rsid w:val="2D466744"/>
    <w:rsid w:val="2D4D9573"/>
    <w:rsid w:val="2D60238C"/>
    <w:rsid w:val="2D6BD2D5"/>
    <w:rsid w:val="2DF69F09"/>
    <w:rsid w:val="2DFD77B3"/>
    <w:rsid w:val="2E18EC16"/>
    <w:rsid w:val="2E1C9215"/>
    <w:rsid w:val="2E3F3314"/>
    <w:rsid w:val="2E4405BD"/>
    <w:rsid w:val="2E5CF1D7"/>
    <w:rsid w:val="2E63F30F"/>
    <w:rsid w:val="2E7DF231"/>
    <w:rsid w:val="2E7FEFC9"/>
    <w:rsid w:val="2E85CFE1"/>
    <w:rsid w:val="2EDE0A1E"/>
    <w:rsid w:val="2EF1FABE"/>
    <w:rsid w:val="2EF62B82"/>
    <w:rsid w:val="2F0FA28A"/>
    <w:rsid w:val="2F4D9FCE"/>
    <w:rsid w:val="2F78B4BF"/>
    <w:rsid w:val="2F98EB08"/>
    <w:rsid w:val="2FAB3BFE"/>
    <w:rsid w:val="2FE5644D"/>
    <w:rsid w:val="2FFA7A8D"/>
    <w:rsid w:val="3001D57A"/>
    <w:rsid w:val="302DFAF1"/>
    <w:rsid w:val="3030AD53"/>
    <w:rsid w:val="3031669C"/>
    <w:rsid w:val="30505C63"/>
    <w:rsid w:val="305118C5"/>
    <w:rsid w:val="3056A117"/>
    <w:rsid w:val="3092165B"/>
    <w:rsid w:val="30FFDF03"/>
    <w:rsid w:val="3115A0E0"/>
    <w:rsid w:val="313F0B8D"/>
    <w:rsid w:val="3172EADA"/>
    <w:rsid w:val="31A2266E"/>
    <w:rsid w:val="31BF6DE5"/>
    <w:rsid w:val="31C0E2A8"/>
    <w:rsid w:val="32038B29"/>
    <w:rsid w:val="3206D0B7"/>
    <w:rsid w:val="322D1BCF"/>
    <w:rsid w:val="32898AB6"/>
    <w:rsid w:val="32CD4BE2"/>
    <w:rsid w:val="32DBE0EB"/>
    <w:rsid w:val="33091EBE"/>
    <w:rsid w:val="331411EA"/>
    <w:rsid w:val="331A2BA4"/>
    <w:rsid w:val="332DE6CD"/>
    <w:rsid w:val="332FDBDC"/>
    <w:rsid w:val="3356507D"/>
    <w:rsid w:val="336CC46A"/>
    <w:rsid w:val="33716CC8"/>
    <w:rsid w:val="3380109E"/>
    <w:rsid w:val="33AA4606"/>
    <w:rsid w:val="33BBBDAC"/>
    <w:rsid w:val="33BFABD7"/>
    <w:rsid w:val="33E3A69E"/>
    <w:rsid w:val="33F17DB7"/>
    <w:rsid w:val="33FC3EF1"/>
    <w:rsid w:val="3417933F"/>
    <w:rsid w:val="3417AE43"/>
    <w:rsid w:val="3427B998"/>
    <w:rsid w:val="3457F359"/>
    <w:rsid w:val="34C5008E"/>
    <w:rsid w:val="34C60609"/>
    <w:rsid w:val="34C80C0D"/>
    <w:rsid w:val="34D90E6A"/>
    <w:rsid w:val="34DE3FAB"/>
    <w:rsid w:val="3500AFFE"/>
    <w:rsid w:val="350C42AE"/>
    <w:rsid w:val="350D4C69"/>
    <w:rsid w:val="3514D0FF"/>
    <w:rsid w:val="3535483B"/>
    <w:rsid w:val="3548CBF7"/>
    <w:rsid w:val="35676E15"/>
    <w:rsid w:val="3588CEBE"/>
    <w:rsid w:val="35A4C4A5"/>
    <w:rsid w:val="35B4F9F1"/>
    <w:rsid w:val="35BC0C66"/>
    <w:rsid w:val="35C51DE4"/>
    <w:rsid w:val="35C6010C"/>
    <w:rsid w:val="35CCB048"/>
    <w:rsid w:val="35E20F66"/>
    <w:rsid w:val="35F03E68"/>
    <w:rsid w:val="360B5E56"/>
    <w:rsid w:val="36609A6F"/>
    <w:rsid w:val="36676DFC"/>
    <w:rsid w:val="366D2047"/>
    <w:rsid w:val="3677AD06"/>
    <w:rsid w:val="36B51B0F"/>
    <w:rsid w:val="36C9F8F4"/>
    <w:rsid w:val="36D9950E"/>
    <w:rsid w:val="373CB9AF"/>
    <w:rsid w:val="373CF10F"/>
    <w:rsid w:val="373CF710"/>
    <w:rsid w:val="374788E9"/>
    <w:rsid w:val="377A7011"/>
    <w:rsid w:val="37DC6745"/>
    <w:rsid w:val="380013B1"/>
    <w:rsid w:val="38149FEB"/>
    <w:rsid w:val="3824DDD9"/>
    <w:rsid w:val="382F8898"/>
    <w:rsid w:val="383CDD5E"/>
    <w:rsid w:val="38406C73"/>
    <w:rsid w:val="388BABE5"/>
    <w:rsid w:val="38C0CE8D"/>
    <w:rsid w:val="38E33273"/>
    <w:rsid w:val="38FB78F4"/>
    <w:rsid w:val="39097E1C"/>
    <w:rsid w:val="392EA994"/>
    <w:rsid w:val="394E8F8A"/>
    <w:rsid w:val="395D1180"/>
    <w:rsid w:val="39743671"/>
    <w:rsid w:val="39AC3541"/>
    <w:rsid w:val="39ACEA71"/>
    <w:rsid w:val="39B3FFBD"/>
    <w:rsid w:val="39BBE8E8"/>
    <w:rsid w:val="39BC30BA"/>
    <w:rsid w:val="3A14CF9C"/>
    <w:rsid w:val="3A2C369E"/>
    <w:rsid w:val="3A34EF4C"/>
    <w:rsid w:val="3A6D0FED"/>
    <w:rsid w:val="3A9113C2"/>
    <w:rsid w:val="3A96856E"/>
    <w:rsid w:val="3A9C3D5C"/>
    <w:rsid w:val="3AA2BFA9"/>
    <w:rsid w:val="3AA9A641"/>
    <w:rsid w:val="3AA9B62A"/>
    <w:rsid w:val="3ACE8262"/>
    <w:rsid w:val="3AF6A700"/>
    <w:rsid w:val="3B14FC73"/>
    <w:rsid w:val="3B473AE8"/>
    <w:rsid w:val="3B5F0785"/>
    <w:rsid w:val="3B7B07A2"/>
    <w:rsid w:val="3B969969"/>
    <w:rsid w:val="3B9887CE"/>
    <w:rsid w:val="3BD35270"/>
    <w:rsid w:val="3BEE9C1D"/>
    <w:rsid w:val="3BF40EB3"/>
    <w:rsid w:val="3C093597"/>
    <w:rsid w:val="3C1649AB"/>
    <w:rsid w:val="3C2DD5C7"/>
    <w:rsid w:val="3C44843E"/>
    <w:rsid w:val="3C593647"/>
    <w:rsid w:val="3C78D1D2"/>
    <w:rsid w:val="3C7E937B"/>
    <w:rsid w:val="3C92B33B"/>
    <w:rsid w:val="3CE1EB8E"/>
    <w:rsid w:val="3CF570F7"/>
    <w:rsid w:val="3CFBB945"/>
    <w:rsid w:val="3D239353"/>
    <w:rsid w:val="3D41E710"/>
    <w:rsid w:val="3D53EDD1"/>
    <w:rsid w:val="3D5CAA00"/>
    <w:rsid w:val="3D6B43BA"/>
    <w:rsid w:val="3D6EBAA0"/>
    <w:rsid w:val="3DEF6D70"/>
    <w:rsid w:val="3DF92E64"/>
    <w:rsid w:val="3DFE567D"/>
    <w:rsid w:val="3E35CDA8"/>
    <w:rsid w:val="3E4426E3"/>
    <w:rsid w:val="3E48C6E3"/>
    <w:rsid w:val="3E4EAFBB"/>
    <w:rsid w:val="3E57E753"/>
    <w:rsid w:val="3E711270"/>
    <w:rsid w:val="3E7FD4C9"/>
    <w:rsid w:val="3E8B9D02"/>
    <w:rsid w:val="3E9E83FD"/>
    <w:rsid w:val="3ECB661C"/>
    <w:rsid w:val="3ECDE84B"/>
    <w:rsid w:val="3EF0F439"/>
    <w:rsid w:val="3F0DDD90"/>
    <w:rsid w:val="3F172BAF"/>
    <w:rsid w:val="3F3451BF"/>
    <w:rsid w:val="3F771DB5"/>
    <w:rsid w:val="3F787C2B"/>
    <w:rsid w:val="3F7A58DB"/>
    <w:rsid w:val="3FBEE835"/>
    <w:rsid w:val="3FE51B0F"/>
    <w:rsid w:val="40138CDB"/>
    <w:rsid w:val="4014F18E"/>
    <w:rsid w:val="403125DA"/>
    <w:rsid w:val="403E0834"/>
    <w:rsid w:val="40794C4B"/>
    <w:rsid w:val="4102B72C"/>
    <w:rsid w:val="413098AF"/>
    <w:rsid w:val="414F2248"/>
    <w:rsid w:val="414FB80D"/>
    <w:rsid w:val="41554576"/>
    <w:rsid w:val="4163EE32"/>
    <w:rsid w:val="4185EB20"/>
    <w:rsid w:val="4190EDDB"/>
    <w:rsid w:val="41A84E5B"/>
    <w:rsid w:val="41B602A0"/>
    <w:rsid w:val="420909B6"/>
    <w:rsid w:val="4215E63C"/>
    <w:rsid w:val="421D66AC"/>
    <w:rsid w:val="423ED184"/>
    <w:rsid w:val="425D0AAB"/>
    <w:rsid w:val="42A5EE57"/>
    <w:rsid w:val="42CEA760"/>
    <w:rsid w:val="433FD013"/>
    <w:rsid w:val="435F770E"/>
    <w:rsid w:val="439E61C0"/>
    <w:rsid w:val="439F838E"/>
    <w:rsid w:val="43B66FF1"/>
    <w:rsid w:val="43B8C472"/>
    <w:rsid w:val="43BA49F4"/>
    <w:rsid w:val="43BB7627"/>
    <w:rsid w:val="43EDC639"/>
    <w:rsid w:val="44569820"/>
    <w:rsid w:val="44673496"/>
    <w:rsid w:val="44B41F31"/>
    <w:rsid w:val="44DE4B1C"/>
    <w:rsid w:val="44E1B62D"/>
    <w:rsid w:val="44FAE6EE"/>
    <w:rsid w:val="4507C842"/>
    <w:rsid w:val="4517F110"/>
    <w:rsid w:val="451CA959"/>
    <w:rsid w:val="456414C6"/>
    <w:rsid w:val="45C09A83"/>
    <w:rsid w:val="45C1469E"/>
    <w:rsid w:val="45CF2722"/>
    <w:rsid w:val="4650452D"/>
    <w:rsid w:val="46598523"/>
    <w:rsid w:val="4672564C"/>
    <w:rsid w:val="46A31F66"/>
    <w:rsid w:val="46BC68DA"/>
    <w:rsid w:val="47421230"/>
    <w:rsid w:val="4756DDE2"/>
    <w:rsid w:val="47882A0E"/>
    <w:rsid w:val="478D8096"/>
    <w:rsid w:val="47A19160"/>
    <w:rsid w:val="47A20381"/>
    <w:rsid w:val="47DA356C"/>
    <w:rsid w:val="481D4B12"/>
    <w:rsid w:val="481E24DE"/>
    <w:rsid w:val="482474B5"/>
    <w:rsid w:val="484FEAE2"/>
    <w:rsid w:val="48589536"/>
    <w:rsid w:val="4859AC0A"/>
    <w:rsid w:val="486651DE"/>
    <w:rsid w:val="486F96FC"/>
    <w:rsid w:val="48801313"/>
    <w:rsid w:val="488EB332"/>
    <w:rsid w:val="48B19620"/>
    <w:rsid w:val="48C4D34B"/>
    <w:rsid w:val="48CACE70"/>
    <w:rsid w:val="48F17B71"/>
    <w:rsid w:val="4921D85C"/>
    <w:rsid w:val="49438E57"/>
    <w:rsid w:val="49626A25"/>
    <w:rsid w:val="498CAC4C"/>
    <w:rsid w:val="4998D433"/>
    <w:rsid w:val="49B0221B"/>
    <w:rsid w:val="49FBFCB8"/>
    <w:rsid w:val="4A13C212"/>
    <w:rsid w:val="4A198677"/>
    <w:rsid w:val="4A39F453"/>
    <w:rsid w:val="4A7BD318"/>
    <w:rsid w:val="4A7DD5AE"/>
    <w:rsid w:val="4A7FD27D"/>
    <w:rsid w:val="4A894E87"/>
    <w:rsid w:val="4A9FDEF1"/>
    <w:rsid w:val="4AE707D1"/>
    <w:rsid w:val="4B2B2F4F"/>
    <w:rsid w:val="4B33641B"/>
    <w:rsid w:val="4B404F1E"/>
    <w:rsid w:val="4B40899B"/>
    <w:rsid w:val="4B65EE92"/>
    <w:rsid w:val="4B720749"/>
    <w:rsid w:val="4B91475C"/>
    <w:rsid w:val="4BA104DE"/>
    <w:rsid w:val="4BAC78E8"/>
    <w:rsid w:val="4BB0F7AF"/>
    <w:rsid w:val="4BBDEBB1"/>
    <w:rsid w:val="4BD13D21"/>
    <w:rsid w:val="4BF761EC"/>
    <w:rsid w:val="4C411D84"/>
    <w:rsid w:val="4C5732C7"/>
    <w:rsid w:val="4C6482DD"/>
    <w:rsid w:val="4C7758A1"/>
    <w:rsid w:val="4C7DAC10"/>
    <w:rsid w:val="4C81CEEA"/>
    <w:rsid w:val="4C8C9850"/>
    <w:rsid w:val="4C8CDD5D"/>
    <w:rsid w:val="4C9BE465"/>
    <w:rsid w:val="4C9FBB45"/>
    <w:rsid w:val="4CBD055E"/>
    <w:rsid w:val="4CC8724C"/>
    <w:rsid w:val="4CCC9F90"/>
    <w:rsid w:val="4D3071CB"/>
    <w:rsid w:val="4D319FA2"/>
    <w:rsid w:val="4D54CA37"/>
    <w:rsid w:val="4D6AA1A4"/>
    <w:rsid w:val="4D76CDE3"/>
    <w:rsid w:val="4D8928B3"/>
    <w:rsid w:val="4D917605"/>
    <w:rsid w:val="4DA8C649"/>
    <w:rsid w:val="4DA91F41"/>
    <w:rsid w:val="4DCE9BDE"/>
    <w:rsid w:val="4DE91859"/>
    <w:rsid w:val="4E0C2831"/>
    <w:rsid w:val="4E1205A2"/>
    <w:rsid w:val="4E12E7D6"/>
    <w:rsid w:val="4E1C11B3"/>
    <w:rsid w:val="4E262DE0"/>
    <w:rsid w:val="4E586B16"/>
    <w:rsid w:val="4E907269"/>
    <w:rsid w:val="4E90894C"/>
    <w:rsid w:val="4ED3E3A9"/>
    <w:rsid w:val="4ED43D70"/>
    <w:rsid w:val="4EE053FE"/>
    <w:rsid w:val="4F32A96B"/>
    <w:rsid w:val="4F472053"/>
    <w:rsid w:val="4F4E8033"/>
    <w:rsid w:val="4F6AF45F"/>
    <w:rsid w:val="4F89BEE5"/>
    <w:rsid w:val="4FA80C69"/>
    <w:rsid w:val="4FF9B2A2"/>
    <w:rsid w:val="501FAE95"/>
    <w:rsid w:val="504A10F7"/>
    <w:rsid w:val="504C84B7"/>
    <w:rsid w:val="50833B65"/>
    <w:rsid w:val="508EE302"/>
    <w:rsid w:val="509F3CB3"/>
    <w:rsid w:val="50CCBAD6"/>
    <w:rsid w:val="50DBC57E"/>
    <w:rsid w:val="514F9C4C"/>
    <w:rsid w:val="51586F2B"/>
    <w:rsid w:val="5163715F"/>
    <w:rsid w:val="516BDB2A"/>
    <w:rsid w:val="51910721"/>
    <w:rsid w:val="51BDA08C"/>
    <w:rsid w:val="52048463"/>
    <w:rsid w:val="523E78F2"/>
    <w:rsid w:val="52402542"/>
    <w:rsid w:val="525038F2"/>
    <w:rsid w:val="5260A0DC"/>
    <w:rsid w:val="52614280"/>
    <w:rsid w:val="5289D2EC"/>
    <w:rsid w:val="528BFC15"/>
    <w:rsid w:val="52A84B3A"/>
    <w:rsid w:val="52DCA1BE"/>
    <w:rsid w:val="530B5859"/>
    <w:rsid w:val="532B96EF"/>
    <w:rsid w:val="532BC2D5"/>
    <w:rsid w:val="53341DF2"/>
    <w:rsid w:val="53454114"/>
    <w:rsid w:val="534CF414"/>
    <w:rsid w:val="5353E1C8"/>
    <w:rsid w:val="537A49C7"/>
    <w:rsid w:val="538879B1"/>
    <w:rsid w:val="53A5AEE0"/>
    <w:rsid w:val="53BA7312"/>
    <w:rsid w:val="53D597C4"/>
    <w:rsid w:val="53EE7A8B"/>
    <w:rsid w:val="542A58F2"/>
    <w:rsid w:val="544B1FD3"/>
    <w:rsid w:val="544FD884"/>
    <w:rsid w:val="5465ABD8"/>
    <w:rsid w:val="5474B964"/>
    <w:rsid w:val="54B17161"/>
    <w:rsid w:val="54B5E725"/>
    <w:rsid w:val="54CFA809"/>
    <w:rsid w:val="54F47ACF"/>
    <w:rsid w:val="54F67DB6"/>
    <w:rsid w:val="5502699B"/>
    <w:rsid w:val="55098C93"/>
    <w:rsid w:val="551C2664"/>
    <w:rsid w:val="551DE66F"/>
    <w:rsid w:val="558AF5A3"/>
    <w:rsid w:val="5598E159"/>
    <w:rsid w:val="55ACBDAF"/>
    <w:rsid w:val="55AD9D9F"/>
    <w:rsid w:val="5604DD03"/>
    <w:rsid w:val="56100BD4"/>
    <w:rsid w:val="56169E53"/>
    <w:rsid w:val="5629B0E9"/>
    <w:rsid w:val="5634B9B6"/>
    <w:rsid w:val="56B98234"/>
    <w:rsid w:val="56F4D2A7"/>
    <w:rsid w:val="56FC0584"/>
    <w:rsid w:val="56FC517B"/>
    <w:rsid w:val="5710970A"/>
    <w:rsid w:val="571E15CD"/>
    <w:rsid w:val="57301478"/>
    <w:rsid w:val="573E5D47"/>
    <w:rsid w:val="576E69AB"/>
    <w:rsid w:val="5791C4CC"/>
    <w:rsid w:val="57B99638"/>
    <w:rsid w:val="57CCB0C4"/>
    <w:rsid w:val="57E56F55"/>
    <w:rsid w:val="57F9B699"/>
    <w:rsid w:val="5801E013"/>
    <w:rsid w:val="5819ADB1"/>
    <w:rsid w:val="5820C475"/>
    <w:rsid w:val="583E6D92"/>
    <w:rsid w:val="5874F61C"/>
    <w:rsid w:val="587EBE02"/>
    <w:rsid w:val="58935D61"/>
    <w:rsid w:val="59162F57"/>
    <w:rsid w:val="592E35C8"/>
    <w:rsid w:val="594E9EC3"/>
    <w:rsid w:val="595071F1"/>
    <w:rsid w:val="59804691"/>
    <w:rsid w:val="59804A09"/>
    <w:rsid w:val="5982C17D"/>
    <w:rsid w:val="59A8138E"/>
    <w:rsid w:val="59C88C42"/>
    <w:rsid w:val="59E7FCD2"/>
    <w:rsid w:val="59FE7677"/>
    <w:rsid w:val="5A097AA6"/>
    <w:rsid w:val="5A0B8302"/>
    <w:rsid w:val="5A2AD9AC"/>
    <w:rsid w:val="5A6BB0FB"/>
    <w:rsid w:val="5A6CC397"/>
    <w:rsid w:val="5A72DDEA"/>
    <w:rsid w:val="5A8F55AF"/>
    <w:rsid w:val="5AD6D1F1"/>
    <w:rsid w:val="5AEC330E"/>
    <w:rsid w:val="5B00DD66"/>
    <w:rsid w:val="5B0BFB29"/>
    <w:rsid w:val="5B3CACBC"/>
    <w:rsid w:val="5B4AAF90"/>
    <w:rsid w:val="5B6FB772"/>
    <w:rsid w:val="5BD0CAC0"/>
    <w:rsid w:val="5BE000E9"/>
    <w:rsid w:val="5BFD5501"/>
    <w:rsid w:val="5C160F41"/>
    <w:rsid w:val="5C22ED5E"/>
    <w:rsid w:val="5C2D90A2"/>
    <w:rsid w:val="5C45CFFF"/>
    <w:rsid w:val="5C538003"/>
    <w:rsid w:val="5C5C394B"/>
    <w:rsid w:val="5C67DBE7"/>
    <w:rsid w:val="5C6BEC97"/>
    <w:rsid w:val="5C940E48"/>
    <w:rsid w:val="5CB6FB17"/>
    <w:rsid w:val="5CD03F23"/>
    <w:rsid w:val="5D0B6BC7"/>
    <w:rsid w:val="5D11B28C"/>
    <w:rsid w:val="5D123ADB"/>
    <w:rsid w:val="5D1CD297"/>
    <w:rsid w:val="5D2C3917"/>
    <w:rsid w:val="5D421CA4"/>
    <w:rsid w:val="5D694B95"/>
    <w:rsid w:val="5D716438"/>
    <w:rsid w:val="5D7EBCC6"/>
    <w:rsid w:val="5DB89459"/>
    <w:rsid w:val="5DC056BC"/>
    <w:rsid w:val="5DCABE8F"/>
    <w:rsid w:val="5DD2186F"/>
    <w:rsid w:val="5DE2D56C"/>
    <w:rsid w:val="5DFD0352"/>
    <w:rsid w:val="5DFD30B2"/>
    <w:rsid w:val="5E004FF2"/>
    <w:rsid w:val="5E310905"/>
    <w:rsid w:val="5E4F507C"/>
    <w:rsid w:val="5E61DCC6"/>
    <w:rsid w:val="5E696110"/>
    <w:rsid w:val="5E72496F"/>
    <w:rsid w:val="5E78A018"/>
    <w:rsid w:val="5E9A9CB1"/>
    <w:rsid w:val="5EAB5E0B"/>
    <w:rsid w:val="5EAE21C4"/>
    <w:rsid w:val="5EB3060A"/>
    <w:rsid w:val="5ED24472"/>
    <w:rsid w:val="5F445144"/>
    <w:rsid w:val="5F5C3005"/>
    <w:rsid w:val="5F7612FD"/>
    <w:rsid w:val="5F7ABA24"/>
    <w:rsid w:val="5F9BDED0"/>
    <w:rsid w:val="5FCEF4D2"/>
    <w:rsid w:val="5FDDE280"/>
    <w:rsid w:val="5FDE28F6"/>
    <w:rsid w:val="6009983A"/>
    <w:rsid w:val="60149C45"/>
    <w:rsid w:val="602C3DA4"/>
    <w:rsid w:val="602E56A9"/>
    <w:rsid w:val="6033EE28"/>
    <w:rsid w:val="603E4C07"/>
    <w:rsid w:val="603EED00"/>
    <w:rsid w:val="604573E9"/>
    <w:rsid w:val="6055B95D"/>
    <w:rsid w:val="609B6A41"/>
    <w:rsid w:val="60A4C4D9"/>
    <w:rsid w:val="60E3DFC1"/>
    <w:rsid w:val="60EF418D"/>
    <w:rsid w:val="60F6D311"/>
    <w:rsid w:val="61152742"/>
    <w:rsid w:val="612CDB66"/>
    <w:rsid w:val="612FA73A"/>
    <w:rsid w:val="6132FD15"/>
    <w:rsid w:val="61448618"/>
    <w:rsid w:val="61BC749B"/>
    <w:rsid w:val="61C9DA5E"/>
    <w:rsid w:val="61F7FD2C"/>
    <w:rsid w:val="620A5A9C"/>
    <w:rsid w:val="6211928B"/>
    <w:rsid w:val="623FA86B"/>
    <w:rsid w:val="627217DC"/>
    <w:rsid w:val="627D36EA"/>
    <w:rsid w:val="628AD2E7"/>
    <w:rsid w:val="62EF4D19"/>
    <w:rsid w:val="62FCC505"/>
    <w:rsid w:val="63005FF3"/>
    <w:rsid w:val="631337A2"/>
    <w:rsid w:val="632477A0"/>
    <w:rsid w:val="63493266"/>
    <w:rsid w:val="6388FFAC"/>
    <w:rsid w:val="63AF6A1E"/>
    <w:rsid w:val="63B12CE9"/>
    <w:rsid w:val="63B4AAE6"/>
    <w:rsid w:val="63BF3F1A"/>
    <w:rsid w:val="63D08966"/>
    <w:rsid w:val="63D43F1C"/>
    <w:rsid w:val="63D6C03C"/>
    <w:rsid w:val="63DB6F7A"/>
    <w:rsid w:val="63F88C2C"/>
    <w:rsid w:val="643391FE"/>
    <w:rsid w:val="643D1B2D"/>
    <w:rsid w:val="645691E2"/>
    <w:rsid w:val="6494DDD5"/>
    <w:rsid w:val="64A4B263"/>
    <w:rsid w:val="64AAECBB"/>
    <w:rsid w:val="64D2267C"/>
    <w:rsid w:val="64F070E9"/>
    <w:rsid w:val="65305609"/>
    <w:rsid w:val="654B4A3C"/>
    <w:rsid w:val="65608AD1"/>
    <w:rsid w:val="657B3287"/>
    <w:rsid w:val="657CDEC5"/>
    <w:rsid w:val="65812051"/>
    <w:rsid w:val="6586BEBE"/>
    <w:rsid w:val="65E49396"/>
    <w:rsid w:val="661DC430"/>
    <w:rsid w:val="6620D68C"/>
    <w:rsid w:val="6622D119"/>
    <w:rsid w:val="6639326E"/>
    <w:rsid w:val="66405135"/>
    <w:rsid w:val="6678D210"/>
    <w:rsid w:val="667A8343"/>
    <w:rsid w:val="66D9EAAC"/>
    <w:rsid w:val="66DFE20A"/>
    <w:rsid w:val="66E1848D"/>
    <w:rsid w:val="66FFEE81"/>
    <w:rsid w:val="6717D72C"/>
    <w:rsid w:val="672246A0"/>
    <w:rsid w:val="6725C717"/>
    <w:rsid w:val="673D033C"/>
    <w:rsid w:val="6749D6BE"/>
    <w:rsid w:val="67636B79"/>
    <w:rsid w:val="67892BA2"/>
    <w:rsid w:val="678A3135"/>
    <w:rsid w:val="678EB61F"/>
    <w:rsid w:val="67A8DD98"/>
    <w:rsid w:val="67C024CC"/>
    <w:rsid w:val="67C5521B"/>
    <w:rsid w:val="67C562E8"/>
    <w:rsid w:val="67CBA4A7"/>
    <w:rsid w:val="67E4AC92"/>
    <w:rsid w:val="67E54450"/>
    <w:rsid w:val="67E5CCEE"/>
    <w:rsid w:val="67F842DF"/>
    <w:rsid w:val="680A4DBE"/>
    <w:rsid w:val="6844C31B"/>
    <w:rsid w:val="686ECD66"/>
    <w:rsid w:val="6870E4E1"/>
    <w:rsid w:val="688BAEFA"/>
    <w:rsid w:val="689505D7"/>
    <w:rsid w:val="6896E302"/>
    <w:rsid w:val="68BA8E23"/>
    <w:rsid w:val="68EB1E4D"/>
    <w:rsid w:val="690FCA30"/>
    <w:rsid w:val="691F1218"/>
    <w:rsid w:val="6980ED61"/>
    <w:rsid w:val="6988578B"/>
    <w:rsid w:val="69B13DDC"/>
    <w:rsid w:val="6A106EEB"/>
    <w:rsid w:val="6A194858"/>
    <w:rsid w:val="6A4576CD"/>
    <w:rsid w:val="6A471FAE"/>
    <w:rsid w:val="6A55EFF6"/>
    <w:rsid w:val="6A72ACD3"/>
    <w:rsid w:val="6A858602"/>
    <w:rsid w:val="6ADEC9B4"/>
    <w:rsid w:val="6AF82D41"/>
    <w:rsid w:val="6B097E59"/>
    <w:rsid w:val="6B3DEBA8"/>
    <w:rsid w:val="6B78CB16"/>
    <w:rsid w:val="6B875056"/>
    <w:rsid w:val="6B96C32E"/>
    <w:rsid w:val="6BFDFB28"/>
    <w:rsid w:val="6C30BD66"/>
    <w:rsid w:val="6C53D54D"/>
    <w:rsid w:val="6C566BC8"/>
    <w:rsid w:val="6C603D2C"/>
    <w:rsid w:val="6C7CF5A1"/>
    <w:rsid w:val="6C931BB3"/>
    <w:rsid w:val="6C9859F3"/>
    <w:rsid w:val="6CA74603"/>
    <w:rsid w:val="6CAE39CC"/>
    <w:rsid w:val="6CB30766"/>
    <w:rsid w:val="6CD139BD"/>
    <w:rsid w:val="6CEE1C44"/>
    <w:rsid w:val="6D09AA0E"/>
    <w:rsid w:val="6D273B88"/>
    <w:rsid w:val="6D2790C2"/>
    <w:rsid w:val="6D2F3969"/>
    <w:rsid w:val="6D6231CE"/>
    <w:rsid w:val="6D6764BB"/>
    <w:rsid w:val="6D6D5D3D"/>
    <w:rsid w:val="6D765662"/>
    <w:rsid w:val="6D9582CC"/>
    <w:rsid w:val="6DB7276B"/>
    <w:rsid w:val="6DD0143C"/>
    <w:rsid w:val="6DDE7683"/>
    <w:rsid w:val="6E2BFE0D"/>
    <w:rsid w:val="6E34A577"/>
    <w:rsid w:val="6E4F4045"/>
    <w:rsid w:val="6E87C53D"/>
    <w:rsid w:val="6E8DAF70"/>
    <w:rsid w:val="6E907E6E"/>
    <w:rsid w:val="6E9D38FD"/>
    <w:rsid w:val="6E9D5896"/>
    <w:rsid w:val="6EA906E3"/>
    <w:rsid w:val="6EAFDC7D"/>
    <w:rsid w:val="6F062F21"/>
    <w:rsid w:val="6F114A4B"/>
    <w:rsid w:val="6F6D81FB"/>
    <w:rsid w:val="6F8079AF"/>
    <w:rsid w:val="6FBA0FD1"/>
    <w:rsid w:val="6FBB5B00"/>
    <w:rsid w:val="6FCBE6F6"/>
    <w:rsid w:val="70018B5D"/>
    <w:rsid w:val="70068BD8"/>
    <w:rsid w:val="7010C58B"/>
    <w:rsid w:val="70112A52"/>
    <w:rsid w:val="70216C74"/>
    <w:rsid w:val="702C3A83"/>
    <w:rsid w:val="7073F16E"/>
    <w:rsid w:val="70777C7F"/>
    <w:rsid w:val="707C122D"/>
    <w:rsid w:val="70B13932"/>
    <w:rsid w:val="70D302AE"/>
    <w:rsid w:val="70F24E65"/>
    <w:rsid w:val="71126D35"/>
    <w:rsid w:val="7113C6A2"/>
    <w:rsid w:val="71B59E81"/>
    <w:rsid w:val="71C3167D"/>
    <w:rsid w:val="71C8D3DA"/>
    <w:rsid w:val="71DE64B7"/>
    <w:rsid w:val="71EBF537"/>
    <w:rsid w:val="71EEB09C"/>
    <w:rsid w:val="720C903D"/>
    <w:rsid w:val="7228FEB8"/>
    <w:rsid w:val="722E38DE"/>
    <w:rsid w:val="723CDA89"/>
    <w:rsid w:val="725DBF06"/>
    <w:rsid w:val="728D7024"/>
    <w:rsid w:val="72ABB763"/>
    <w:rsid w:val="72B4E34B"/>
    <w:rsid w:val="72C71CC5"/>
    <w:rsid w:val="72E0AFC2"/>
    <w:rsid w:val="72F8A2D5"/>
    <w:rsid w:val="7304967A"/>
    <w:rsid w:val="7309A413"/>
    <w:rsid w:val="7314D8B2"/>
    <w:rsid w:val="7336428E"/>
    <w:rsid w:val="734F7CB2"/>
    <w:rsid w:val="73740009"/>
    <w:rsid w:val="739170EB"/>
    <w:rsid w:val="73A2527E"/>
    <w:rsid w:val="73CDFA1D"/>
    <w:rsid w:val="73E9810D"/>
    <w:rsid w:val="73FD83D0"/>
    <w:rsid w:val="7431D707"/>
    <w:rsid w:val="745A4DD8"/>
    <w:rsid w:val="746F8609"/>
    <w:rsid w:val="74821645"/>
    <w:rsid w:val="7482925C"/>
    <w:rsid w:val="748AEBC3"/>
    <w:rsid w:val="74BF77DE"/>
    <w:rsid w:val="74C9E753"/>
    <w:rsid w:val="74D67947"/>
    <w:rsid w:val="74DBB409"/>
    <w:rsid w:val="74F9B9A9"/>
    <w:rsid w:val="75082749"/>
    <w:rsid w:val="75372F51"/>
    <w:rsid w:val="754A3EA3"/>
    <w:rsid w:val="754A836A"/>
    <w:rsid w:val="754B7A04"/>
    <w:rsid w:val="75614D42"/>
    <w:rsid w:val="756FE811"/>
    <w:rsid w:val="75761DBD"/>
    <w:rsid w:val="758400C9"/>
    <w:rsid w:val="75A354DA"/>
    <w:rsid w:val="75AB53F2"/>
    <w:rsid w:val="75AB9631"/>
    <w:rsid w:val="75ACE185"/>
    <w:rsid w:val="75F00EAA"/>
    <w:rsid w:val="75FB3DAC"/>
    <w:rsid w:val="75FD5AC6"/>
    <w:rsid w:val="76126BA9"/>
    <w:rsid w:val="765632C0"/>
    <w:rsid w:val="7657B56F"/>
    <w:rsid w:val="766FF732"/>
    <w:rsid w:val="7672C51D"/>
    <w:rsid w:val="767DC2AD"/>
    <w:rsid w:val="76B6A95D"/>
    <w:rsid w:val="76BEEE3B"/>
    <w:rsid w:val="76C15ED4"/>
    <w:rsid w:val="76C95495"/>
    <w:rsid w:val="76DD49C9"/>
    <w:rsid w:val="76F8FD58"/>
    <w:rsid w:val="76FA1623"/>
    <w:rsid w:val="774C6E5A"/>
    <w:rsid w:val="7768E6BC"/>
    <w:rsid w:val="7774D8CF"/>
    <w:rsid w:val="778B3D43"/>
    <w:rsid w:val="77A35CC5"/>
    <w:rsid w:val="77C287AD"/>
    <w:rsid w:val="77D5AA12"/>
    <w:rsid w:val="7800996F"/>
    <w:rsid w:val="78067211"/>
    <w:rsid w:val="78108843"/>
    <w:rsid w:val="7814B6A1"/>
    <w:rsid w:val="781985B7"/>
    <w:rsid w:val="781B0AC4"/>
    <w:rsid w:val="781D73C4"/>
    <w:rsid w:val="7843BC0D"/>
    <w:rsid w:val="786273E2"/>
    <w:rsid w:val="78DAABE5"/>
    <w:rsid w:val="78E99460"/>
    <w:rsid w:val="78EDF27E"/>
    <w:rsid w:val="79089C11"/>
    <w:rsid w:val="7931C7D9"/>
    <w:rsid w:val="793E4B22"/>
    <w:rsid w:val="79576A0C"/>
    <w:rsid w:val="7977A24F"/>
    <w:rsid w:val="7995DCE3"/>
    <w:rsid w:val="79A5BFF6"/>
    <w:rsid w:val="79B7F2C9"/>
    <w:rsid w:val="79BC4A46"/>
    <w:rsid w:val="79D2CB45"/>
    <w:rsid w:val="79E427C6"/>
    <w:rsid w:val="79FB6386"/>
    <w:rsid w:val="7A0E1165"/>
    <w:rsid w:val="7A12C46F"/>
    <w:rsid w:val="7A1DD9CA"/>
    <w:rsid w:val="7A330540"/>
    <w:rsid w:val="7A3A58A4"/>
    <w:rsid w:val="7A49D6E6"/>
    <w:rsid w:val="7A4FBDDB"/>
    <w:rsid w:val="7A58756A"/>
    <w:rsid w:val="7A6EB5EA"/>
    <w:rsid w:val="7A98EF7E"/>
    <w:rsid w:val="7AB1BD5D"/>
    <w:rsid w:val="7ACE45B6"/>
    <w:rsid w:val="7AF0B4DE"/>
    <w:rsid w:val="7B0AA4A8"/>
    <w:rsid w:val="7B16C1D3"/>
    <w:rsid w:val="7B1A8956"/>
    <w:rsid w:val="7B30AEA4"/>
    <w:rsid w:val="7B50CA22"/>
    <w:rsid w:val="7B521EF2"/>
    <w:rsid w:val="7B71A2EB"/>
    <w:rsid w:val="7B7323FE"/>
    <w:rsid w:val="7B82B3FB"/>
    <w:rsid w:val="7B94687D"/>
    <w:rsid w:val="7BAA0CF8"/>
    <w:rsid w:val="7BC2CB49"/>
    <w:rsid w:val="7BDE84FE"/>
    <w:rsid w:val="7BFC820D"/>
    <w:rsid w:val="7C0CAA34"/>
    <w:rsid w:val="7C1D173D"/>
    <w:rsid w:val="7C4AFC54"/>
    <w:rsid w:val="7C5021A6"/>
    <w:rsid w:val="7C52E475"/>
    <w:rsid w:val="7C6A9F68"/>
    <w:rsid w:val="7C6CC298"/>
    <w:rsid w:val="7C6E5A3E"/>
    <w:rsid w:val="7C79A38D"/>
    <w:rsid w:val="7C8BD509"/>
    <w:rsid w:val="7CB7AD73"/>
    <w:rsid w:val="7CED78A4"/>
    <w:rsid w:val="7CF1FC40"/>
    <w:rsid w:val="7CF8282C"/>
    <w:rsid w:val="7D15CF42"/>
    <w:rsid w:val="7D2A9E19"/>
    <w:rsid w:val="7D5A05EA"/>
    <w:rsid w:val="7D63110E"/>
    <w:rsid w:val="7D71AB9F"/>
    <w:rsid w:val="7D7E2293"/>
    <w:rsid w:val="7D9D9AFF"/>
    <w:rsid w:val="7D9DDE39"/>
    <w:rsid w:val="7DA7BDD6"/>
    <w:rsid w:val="7DB2396A"/>
    <w:rsid w:val="7DC3FE0F"/>
    <w:rsid w:val="7DCD77D6"/>
    <w:rsid w:val="7DE2C631"/>
    <w:rsid w:val="7DE84652"/>
    <w:rsid w:val="7DE93950"/>
    <w:rsid w:val="7E02275B"/>
    <w:rsid w:val="7E2C0B55"/>
    <w:rsid w:val="7E2DD121"/>
    <w:rsid w:val="7E560945"/>
    <w:rsid w:val="7E5ADEAB"/>
    <w:rsid w:val="7E8D3AE8"/>
    <w:rsid w:val="7E9148B5"/>
    <w:rsid w:val="7EAEC699"/>
    <w:rsid w:val="7EB5AFAE"/>
    <w:rsid w:val="7EBF5022"/>
    <w:rsid w:val="7ECC5D1C"/>
    <w:rsid w:val="7EDE7CDD"/>
    <w:rsid w:val="7EE39516"/>
    <w:rsid w:val="7EECCA49"/>
    <w:rsid w:val="7F068513"/>
    <w:rsid w:val="7F759571"/>
    <w:rsid w:val="7FC4335F"/>
    <w:rsid w:val="7FDEF366"/>
    <w:rsid w:val="7FEBC86A"/>
    <w:rsid w:val="7FEC27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A97BAE"/>
  <w15:chartTrackingRefBased/>
  <w15:docId w15:val="{24FE0196-D501-4FD4-8028-E84A460FF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8D14E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14E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14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14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14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14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14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14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14ED"/>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D14E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8D14E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8D14E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8D14E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8D14E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8D14E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8D14E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8D14E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8D14ED"/>
    <w:rPr>
      <w:rFonts w:eastAsiaTheme="majorEastAsia" w:cstheme="majorBidi"/>
      <w:color w:val="272727" w:themeColor="text1" w:themeTint="D8"/>
    </w:rPr>
  </w:style>
  <w:style w:type="paragraph" w:styleId="Title">
    <w:name w:val="Title"/>
    <w:basedOn w:val="Normal"/>
    <w:next w:val="Normal"/>
    <w:link w:val="TitleChar"/>
    <w:uiPriority w:val="10"/>
    <w:qFormat/>
    <w:rsid w:val="008D14ED"/>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D14E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8D14ED"/>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8D14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14ED"/>
    <w:pPr>
      <w:spacing w:before="160"/>
      <w:jc w:val="center"/>
    </w:pPr>
    <w:rPr>
      <w:i/>
      <w:iCs/>
      <w:color w:val="404040" w:themeColor="text1" w:themeTint="BF"/>
    </w:rPr>
  </w:style>
  <w:style w:type="character" w:styleId="QuoteChar" w:customStyle="1">
    <w:name w:val="Quote Char"/>
    <w:basedOn w:val="DefaultParagraphFont"/>
    <w:link w:val="Quote"/>
    <w:uiPriority w:val="29"/>
    <w:rsid w:val="008D14ED"/>
    <w:rPr>
      <w:i/>
      <w:iCs/>
      <w:color w:val="404040" w:themeColor="text1" w:themeTint="BF"/>
    </w:rPr>
  </w:style>
  <w:style w:type="paragraph" w:styleId="ListParagraph">
    <w:name w:val="List Paragraph"/>
    <w:basedOn w:val="Normal"/>
    <w:uiPriority w:val="34"/>
    <w:qFormat/>
    <w:rsid w:val="008D14ED"/>
    <w:pPr>
      <w:ind w:left="720"/>
      <w:contextualSpacing/>
    </w:pPr>
  </w:style>
  <w:style w:type="character" w:styleId="IntenseEmphasis">
    <w:name w:val="Intense Emphasis"/>
    <w:basedOn w:val="DefaultParagraphFont"/>
    <w:uiPriority w:val="21"/>
    <w:qFormat/>
    <w:rsid w:val="008D14ED"/>
    <w:rPr>
      <w:i/>
      <w:iCs/>
      <w:color w:val="0F4761" w:themeColor="accent1" w:themeShade="BF"/>
    </w:rPr>
  </w:style>
  <w:style w:type="paragraph" w:styleId="IntenseQuote">
    <w:name w:val="Intense Quote"/>
    <w:basedOn w:val="Normal"/>
    <w:next w:val="Normal"/>
    <w:link w:val="IntenseQuoteChar"/>
    <w:uiPriority w:val="30"/>
    <w:qFormat/>
    <w:rsid w:val="008D14E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8D14ED"/>
    <w:rPr>
      <w:i/>
      <w:iCs/>
      <w:color w:val="0F4761" w:themeColor="accent1" w:themeShade="BF"/>
    </w:rPr>
  </w:style>
  <w:style w:type="character" w:styleId="IntenseReference">
    <w:name w:val="Intense Reference"/>
    <w:basedOn w:val="DefaultParagraphFont"/>
    <w:uiPriority w:val="32"/>
    <w:qFormat/>
    <w:rsid w:val="008D14ED"/>
    <w:rPr>
      <w:b/>
      <w:bCs/>
      <w:smallCaps/>
      <w:color w:val="0F4761" w:themeColor="accent1" w:themeShade="BF"/>
      <w:spacing w:val="5"/>
    </w:rPr>
  </w:style>
  <w:style w:type="paragraph" w:styleId="Header">
    <w:name w:val="header"/>
    <w:basedOn w:val="Normal"/>
    <w:link w:val="HeaderChar"/>
    <w:uiPriority w:val="99"/>
    <w:unhideWhenUsed/>
    <w:rsid w:val="00515670"/>
    <w:pPr>
      <w:tabs>
        <w:tab w:val="center" w:pos="4680"/>
        <w:tab w:val="right" w:pos="9360"/>
      </w:tabs>
      <w:spacing w:after="0" w:line="240" w:lineRule="auto"/>
    </w:pPr>
  </w:style>
  <w:style w:type="character" w:styleId="HeaderChar" w:customStyle="1">
    <w:name w:val="Header Char"/>
    <w:basedOn w:val="DefaultParagraphFont"/>
    <w:link w:val="Header"/>
    <w:uiPriority w:val="99"/>
    <w:rsid w:val="00515670"/>
  </w:style>
  <w:style w:type="paragraph" w:styleId="Footer">
    <w:name w:val="footer"/>
    <w:basedOn w:val="Normal"/>
    <w:link w:val="FooterChar"/>
    <w:uiPriority w:val="99"/>
    <w:unhideWhenUsed/>
    <w:rsid w:val="00515670"/>
    <w:pPr>
      <w:tabs>
        <w:tab w:val="center" w:pos="4680"/>
        <w:tab w:val="right" w:pos="9360"/>
      </w:tabs>
      <w:spacing w:after="0" w:line="240" w:lineRule="auto"/>
    </w:pPr>
  </w:style>
  <w:style w:type="character" w:styleId="FooterChar" w:customStyle="1">
    <w:name w:val="Footer Char"/>
    <w:basedOn w:val="DefaultParagraphFont"/>
    <w:link w:val="Footer"/>
    <w:uiPriority w:val="99"/>
    <w:rsid w:val="00515670"/>
  </w:style>
  <w:style w:type="paragraph" w:styleId="TOCHeading">
    <w:name w:val="TOC Heading"/>
    <w:basedOn w:val="Heading1"/>
    <w:next w:val="Normal"/>
    <w:uiPriority w:val="39"/>
    <w:unhideWhenUsed/>
    <w:qFormat/>
    <w:rsid w:val="006E11E7"/>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E11E7"/>
    <w:pPr>
      <w:spacing w:after="100" w:line="259" w:lineRule="auto"/>
      <w:ind w:left="220"/>
    </w:pPr>
    <w:rPr>
      <w:rFonts w:cs="Times New Roman" w:eastAsiaTheme="minorEastAsia"/>
      <w:kern w:val="0"/>
      <w:sz w:val="22"/>
      <w:szCs w:val="22"/>
      <w14:ligatures w14:val="none"/>
    </w:rPr>
  </w:style>
  <w:style w:type="paragraph" w:styleId="TOC1">
    <w:name w:val="toc 1"/>
    <w:basedOn w:val="Normal"/>
    <w:next w:val="Normal"/>
    <w:autoRedefine/>
    <w:uiPriority w:val="39"/>
    <w:unhideWhenUsed/>
    <w:rsid w:val="00426CE2"/>
    <w:pPr>
      <w:spacing w:after="100" w:line="259" w:lineRule="auto"/>
    </w:pPr>
    <w:rPr>
      <w:rFonts w:cs="Times New Roman" w:eastAsiaTheme="minorEastAsia"/>
      <w:kern w:val="0"/>
      <w:sz w:val="22"/>
      <w:szCs w:val="22"/>
      <w14:ligatures w14:val="none"/>
    </w:rPr>
  </w:style>
  <w:style w:type="paragraph" w:styleId="TOC3">
    <w:name w:val="toc 3"/>
    <w:basedOn w:val="Normal"/>
    <w:next w:val="Normal"/>
    <w:autoRedefine/>
    <w:uiPriority w:val="39"/>
    <w:unhideWhenUsed/>
    <w:rsid w:val="006E11E7"/>
    <w:pPr>
      <w:spacing w:after="100" w:line="259" w:lineRule="auto"/>
      <w:ind w:left="440"/>
    </w:pPr>
    <w:rPr>
      <w:rFonts w:cs="Times New Roman" w:eastAsiaTheme="minorEastAsia"/>
      <w:kern w:val="0"/>
      <w:sz w:val="22"/>
      <w:szCs w:val="22"/>
      <w14:ligatures w14:val="none"/>
    </w:rPr>
  </w:style>
  <w:style w:type="character" w:styleId="Hyperlink">
    <w:name w:val="Hyperlink"/>
    <w:basedOn w:val="DefaultParagraphFont"/>
    <w:uiPriority w:val="99"/>
    <w:unhideWhenUsed/>
    <w:rsid w:val="00BD24E9"/>
    <w:rPr>
      <w:color w:val="467886"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aption">
    <w:name w:val="caption"/>
    <w:basedOn w:val="Normal"/>
    <w:next w:val="Normal"/>
    <w:uiPriority w:val="35"/>
    <w:unhideWhenUsed/>
    <w:qFormat/>
    <w:rsid w:val="00BF23E2"/>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12F0C"/>
    <w:pPr>
      <w:spacing w:after="0"/>
    </w:pPr>
  </w:style>
  <w:style w:type="character" w:styleId="Emphasis">
    <w:name w:val="Emphasis"/>
    <w:basedOn w:val="DefaultParagraphFont"/>
    <w:uiPriority w:val="20"/>
    <w:qFormat/>
    <w:rsid w:val="44B41F31"/>
    <w:rPr>
      <w:i/>
      <w:iCs/>
    </w:rPr>
  </w:style>
  <w:style w:type="paragraph" w:styleId="NormalWeb">
    <w:name w:val="Normal (Web)"/>
    <w:basedOn w:val="Normal"/>
    <w:uiPriority w:val="99"/>
    <w:semiHidden/>
    <w:unhideWhenUsed/>
    <w:rsid w:val="00392671"/>
    <w:pPr>
      <w:spacing w:before="100" w:beforeAutospacing="1" w:after="100" w:afterAutospacing="1" w:line="240" w:lineRule="auto"/>
    </w:pPr>
    <w:rPr>
      <w:rFonts w:ascii="Times New Roman" w:hAnsi="Times New Roman" w:eastAsia="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83924">
      <w:bodyDiv w:val="1"/>
      <w:marLeft w:val="0"/>
      <w:marRight w:val="0"/>
      <w:marTop w:val="0"/>
      <w:marBottom w:val="0"/>
      <w:divBdr>
        <w:top w:val="none" w:sz="0" w:space="0" w:color="auto"/>
        <w:left w:val="none" w:sz="0" w:space="0" w:color="auto"/>
        <w:bottom w:val="none" w:sz="0" w:space="0" w:color="auto"/>
        <w:right w:val="none" w:sz="0" w:space="0" w:color="auto"/>
      </w:divBdr>
      <w:divsChild>
        <w:div w:id="236476959">
          <w:marLeft w:val="-720"/>
          <w:marRight w:val="0"/>
          <w:marTop w:val="0"/>
          <w:marBottom w:val="0"/>
          <w:divBdr>
            <w:top w:val="none" w:sz="0" w:space="0" w:color="auto"/>
            <w:left w:val="none" w:sz="0" w:space="0" w:color="auto"/>
            <w:bottom w:val="none" w:sz="0" w:space="0" w:color="auto"/>
            <w:right w:val="none" w:sz="0" w:space="0" w:color="auto"/>
          </w:divBdr>
        </w:div>
      </w:divsChild>
    </w:div>
    <w:div w:id="393047921">
      <w:bodyDiv w:val="1"/>
      <w:marLeft w:val="0"/>
      <w:marRight w:val="0"/>
      <w:marTop w:val="0"/>
      <w:marBottom w:val="0"/>
      <w:divBdr>
        <w:top w:val="none" w:sz="0" w:space="0" w:color="auto"/>
        <w:left w:val="none" w:sz="0" w:space="0" w:color="auto"/>
        <w:bottom w:val="none" w:sz="0" w:space="0" w:color="auto"/>
        <w:right w:val="none" w:sz="0" w:space="0" w:color="auto"/>
      </w:divBdr>
      <w:divsChild>
        <w:div w:id="1859998136">
          <w:marLeft w:val="-720"/>
          <w:marRight w:val="0"/>
          <w:marTop w:val="0"/>
          <w:marBottom w:val="0"/>
          <w:divBdr>
            <w:top w:val="none" w:sz="0" w:space="0" w:color="auto"/>
            <w:left w:val="none" w:sz="0" w:space="0" w:color="auto"/>
            <w:bottom w:val="none" w:sz="0" w:space="0" w:color="auto"/>
            <w:right w:val="none" w:sz="0" w:space="0" w:color="auto"/>
          </w:divBdr>
        </w:div>
      </w:divsChild>
    </w:div>
    <w:div w:id="1526484778">
      <w:bodyDiv w:val="1"/>
      <w:marLeft w:val="0"/>
      <w:marRight w:val="0"/>
      <w:marTop w:val="0"/>
      <w:marBottom w:val="0"/>
      <w:divBdr>
        <w:top w:val="none" w:sz="0" w:space="0" w:color="auto"/>
        <w:left w:val="none" w:sz="0" w:space="0" w:color="auto"/>
        <w:bottom w:val="none" w:sz="0" w:space="0" w:color="auto"/>
        <w:right w:val="none" w:sz="0" w:space="0" w:color="auto"/>
      </w:divBdr>
      <w:divsChild>
        <w:div w:id="1046373732">
          <w:marLeft w:val="-720"/>
          <w:marRight w:val="0"/>
          <w:marTop w:val="0"/>
          <w:marBottom w:val="0"/>
          <w:divBdr>
            <w:top w:val="none" w:sz="0" w:space="0" w:color="auto"/>
            <w:left w:val="none" w:sz="0" w:space="0" w:color="auto"/>
            <w:bottom w:val="none" w:sz="0" w:space="0" w:color="auto"/>
            <w:right w:val="none" w:sz="0" w:space="0" w:color="auto"/>
          </w:divBdr>
        </w:div>
      </w:divsChild>
    </w:div>
    <w:div w:id="2135781134">
      <w:bodyDiv w:val="1"/>
      <w:marLeft w:val="0"/>
      <w:marRight w:val="0"/>
      <w:marTop w:val="0"/>
      <w:marBottom w:val="0"/>
      <w:divBdr>
        <w:top w:val="none" w:sz="0" w:space="0" w:color="auto"/>
        <w:left w:val="none" w:sz="0" w:space="0" w:color="auto"/>
        <w:bottom w:val="none" w:sz="0" w:space="0" w:color="auto"/>
        <w:right w:val="none" w:sz="0" w:space="0" w:color="auto"/>
      </w:divBdr>
      <w:divsChild>
        <w:div w:id="1971788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jp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jpeg" Id="rId68" /><Relationship Type="http://schemas.microsoft.com/office/2020/10/relationships/intelligence" Target="intelligence2.xml" Id="rId84" /><Relationship Type="http://schemas.openxmlformats.org/officeDocument/2006/relationships/image" Target="media/image2.png" Id="rId16" /><Relationship Type="http://schemas.openxmlformats.org/officeDocument/2006/relationships/header" Target="header1.xml" Id="rId11" /><Relationship Type="http://schemas.openxmlformats.org/officeDocument/2006/relationships/image" Target="media/image18.jpeg" Id="rId32" /><Relationship Type="http://schemas.openxmlformats.org/officeDocument/2006/relationships/image" Target="media/image23.jpeg" Id="rId37" /><Relationship Type="http://schemas.openxmlformats.org/officeDocument/2006/relationships/image" Target="media/image39.jpeg" Id="rId53" /><Relationship Type="http://schemas.openxmlformats.org/officeDocument/2006/relationships/image" Target="media/image44.jpeg" Id="rId58" /><Relationship Type="http://schemas.openxmlformats.org/officeDocument/2006/relationships/image" Target="media/image60.png" Id="rId74" /><Relationship Type="http://schemas.openxmlformats.org/officeDocument/2006/relationships/image" Target="media/image65.png" Id="rId79" /><Relationship Type="http://schemas.openxmlformats.org/officeDocument/2006/relationships/numbering" Target="numbering.xml" Id="rId5" /><Relationship Type="http://schemas.openxmlformats.org/officeDocument/2006/relationships/image" Target="media/image47.jpg" Id="rId61" /><Relationship Type="http://schemas.openxmlformats.org/officeDocument/2006/relationships/fontTable" Target="fontTable.xml" Id="rId82" /><Relationship Type="http://schemas.openxmlformats.org/officeDocument/2006/relationships/image" Target="media/image5.jpeg" Id="rId19" /><Relationship Type="http://schemas.openxmlformats.org/officeDocument/2006/relationships/footer" Target="footer2.xml" Id="rId14" /><Relationship Type="http://schemas.openxmlformats.org/officeDocument/2006/relationships/image" Target="media/image8.jpeg" Id="rId22" /><Relationship Type="http://schemas.openxmlformats.org/officeDocument/2006/relationships/image" Target="media/image13.png" Id="rId27" /><Relationship Type="http://schemas.openxmlformats.org/officeDocument/2006/relationships/image" Target="media/image16.jpg" Id="rId30" /><Relationship Type="http://schemas.openxmlformats.org/officeDocument/2006/relationships/image" Target="media/image21.jpe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2.jpeg" Id="rId56" /><Relationship Type="http://schemas.openxmlformats.org/officeDocument/2006/relationships/image" Target="media/image50.jpeg" Id="rId64" /><Relationship Type="http://schemas.openxmlformats.org/officeDocument/2006/relationships/image" Target="media/image55.jpeg" Id="rId69" /><Relationship Type="http://schemas.openxmlformats.org/officeDocument/2006/relationships/image" Target="media/image63.png" Id="rId77"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8.jpg" Id="rId72" /><Relationship Type="http://schemas.openxmlformats.org/officeDocument/2006/relationships/image" Target="media/image66.png" Id="rId80"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jpeg" Id="rId33" /><Relationship Type="http://schemas.openxmlformats.org/officeDocument/2006/relationships/image" Target="media/image24.jpeg" Id="rId38" /><Relationship Type="http://schemas.openxmlformats.org/officeDocument/2006/relationships/image" Target="media/image32.png" Id="rId46" /><Relationship Type="http://schemas.openxmlformats.org/officeDocument/2006/relationships/image" Target="media/image45.png" Id="rId59" /><Relationship Type="http://schemas.openxmlformats.org/officeDocument/2006/relationships/image" Target="media/image53.jpeg" Id="rId67" /><Relationship Type="http://schemas.openxmlformats.org/officeDocument/2006/relationships/image" Target="media/image6.jpeg" Id="rId20" /><Relationship Type="http://schemas.openxmlformats.org/officeDocument/2006/relationships/image" Target="media/image27.png" Id="rId41" /><Relationship Type="http://schemas.openxmlformats.org/officeDocument/2006/relationships/image" Target="media/image40.jpe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5" /><Relationship Type="http://schemas.openxmlformats.org/officeDocument/2006/relationships/image" Target="media/image9.jpeg" Id="rId23" /><Relationship Type="http://schemas.openxmlformats.org/officeDocument/2006/relationships/image" Target="media/image14.png" Id="rId28" /><Relationship Type="http://schemas.openxmlformats.org/officeDocument/2006/relationships/image" Target="media/image22.jpe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endnotes" Target="endnotes.xml" Id="rId10" /><Relationship Type="http://schemas.openxmlformats.org/officeDocument/2006/relationships/image" Target="media/image17.jpe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jpg" Id="rId60" /><Relationship Type="http://schemas.openxmlformats.org/officeDocument/2006/relationships/image" Target="media/image51.jpeg" Id="rId65"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header" Target="header3.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image" Target="media/image4.png" Id="rId18" /><Relationship Type="http://schemas.openxmlformats.org/officeDocument/2006/relationships/image" Target="media/image25.jpeg" Id="rId39" /><Relationship Type="http://schemas.openxmlformats.org/officeDocument/2006/relationships/image" Target="media/image20.jpeg" Id="rId34" /><Relationship Type="http://schemas.openxmlformats.org/officeDocument/2006/relationships/image" Target="media/image36.png" Id="rId50" /><Relationship Type="http://schemas.openxmlformats.org/officeDocument/2006/relationships/image" Target="media/image41.jpeg" Id="rId55" /><Relationship Type="http://schemas.openxmlformats.org/officeDocument/2006/relationships/image" Target="media/image62.png" Id="rId76" /><Relationship Type="http://schemas.openxmlformats.org/officeDocument/2006/relationships/settings" Target="settings.xml" Id="rId7" /><Relationship Type="http://schemas.openxmlformats.org/officeDocument/2006/relationships/image" Target="media/image57.jpg" Id="rId71" /><Relationship Type="http://schemas.openxmlformats.org/officeDocument/2006/relationships/customXml" Target="../customXml/item2.xml" Id="rId2" /><Relationship Type="http://schemas.openxmlformats.org/officeDocument/2006/relationships/image" Target="media/image15.jpeg" Id="rId29" /><Relationship Type="http://schemas.openxmlformats.org/officeDocument/2006/relationships/image" Target="media/image10.jpeg" Id="rId24" /><Relationship Type="http://schemas.openxmlformats.org/officeDocument/2006/relationships/image" Target="media/image26.jpeg" Id="rId40" /><Relationship Type="http://schemas.openxmlformats.org/officeDocument/2006/relationships/image" Target="media/image31.png" Id="rId45" /><Relationship Type="http://schemas.openxmlformats.org/officeDocument/2006/relationships/image" Target="media/image52.png" Id="rId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0D8CE777116664D8CCC55C5C9755E9B" ma:contentTypeVersion="13" ma:contentTypeDescription="Create a new document." ma:contentTypeScope="" ma:versionID="49e987a022ae49ed6010aeb2a6f59077">
  <xsd:schema xmlns:xsd="http://www.w3.org/2001/XMLSchema" xmlns:xs="http://www.w3.org/2001/XMLSchema" xmlns:p="http://schemas.microsoft.com/office/2006/metadata/properties" xmlns:ns2="0a9b63e9-42a0-4d13-b0ae-9a7d8bb92915" xmlns:ns3="81b975bd-1945-4abe-897a-b52a9fefc724" targetNamespace="http://schemas.microsoft.com/office/2006/metadata/properties" ma:root="true" ma:fieldsID="22ec5281a0607676442396751913380c" ns2:_="" ns3:_="">
    <xsd:import namespace="0a9b63e9-42a0-4d13-b0ae-9a7d8bb92915"/>
    <xsd:import namespace="81b975bd-1945-4abe-897a-b52a9fefc72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3:TaxCatchAll"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9b63e9-42a0-4d13-b0ae-9a7d8bb929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345cb46-7433-4fea-b209-2875d279ae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b975bd-1945-4abe-897a-b52a9fefc72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fad536c-e5f3-4e06-935a-2833d8c5de69}" ma:internalName="TaxCatchAll" ma:showField="CatchAllData" ma:web="81b975bd-1945-4abe-897a-b52a9fefc72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a9b63e9-42a0-4d13-b0ae-9a7d8bb92915">
      <Terms xmlns="http://schemas.microsoft.com/office/infopath/2007/PartnerControls"/>
    </lcf76f155ced4ddcb4097134ff3c332f>
    <TaxCatchAll xmlns="81b975bd-1945-4abe-897a-b52a9fefc7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8F9A74-9A6F-4647-9930-0D51A1768819}">
  <ds:schemaRefs>
    <ds:schemaRef ds:uri="http://schemas.openxmlformats.org/officeDocument/2006/bibliography"/>
  </ds:schemaRefs>
</ds:datastoreItem>
</file>

<file path=customXml/itemProps2.xml><?xml version="1.0" encoding="utf-8"?>
<ds:datastoreItem xmlns:ds="http://schemas.openxmlformats.org/officeDocument/2006/customXml" ds:itemID="{ADCC847F-EAA8-4E04-AA7F-CEF50520C3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9b63e9-42a0-4d13-b0ae-9a7d8bb92915"/>
    <ds:schemaRef ds:uri="81b975bd-1945-4abe-897a-b52a9fefc7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EE174A-F0F1-4250-8E5A-867F370A1D32}">
  <ds:schemaRefs>
    <ds:schemaRef ds:uri="http://schemas.openxmlformats.org/package/2006/metadata/core-properties"/>
    <ds:schemaRef ds:uri="http://purl.org/dc/terms/"/>
    <ds:schemaRef ds:uri="http://purl.org/dc/dcmitype/"/>
    <ds:schemaRef ds:uri="http://schemas.microsoft.com/office/2006/metadata/properties"/>
    <ds:schemaRef ds:uri="http://schemas.microsoft.com/office/2006/documentManagement/types"/>
    <ds:schemaRef ds:uri="http://purl.org/dc/elements/1.1/"/>
    <ds:schemaRef ds:uri="http://www.w3.org/XML/1998/namespace"/>
    <ds:schemaRef ds:uri="http://schemas.microsoft.com/office/infopath/2007/PartnerControls"/>
    <ds:schemaRef ds:uri="81b975bd-1945-4abe-897a-b52a9fefc724"/>
    <ds:schemaRef ds:uri="0a9b63e9-42a0-4d13-b0ae-9a7d8bb92915"/>
  </ds:schemaRefs>
</ds:datastoreItem>
</file>

<file path=customXml/itemProps4.xml><?xml version="1.0" encoding="utf-8"?>
<ds:datastoreItem xmlns:ds="http://schemas.openxmlformats.org/officeDocument/2006/customXml" ds:itemID="{C82D4FEB-7BEB-4595-9A6C-9426726A8B36}">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Vitale, Andrew Carl</dc:creator>
  <keywords/>
  <dc:description/>
  <lastModifiedBy>Fisher, Brayden Jase</lastModifiedBy>
  <revision>3</revision>
  <dcterms:created xsi:type="dcterms:W3CDTF">2025-02-28T03:42:00.0000000Z</dcterms:created>
  <dcterms:modified xsi:type="dcterms:W3CDTF">2025-02-28T03:56:36.4336390Z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0x01010070D8CE777116664D8CCC55C5C9755E9B</vt:lpwstr>
  </property>
  <property fmtid="{D5CDD505-2E9C-101B-9397-08002B2CF9AE}" pid="3" name="MediaServiceImageTags">
    <vt:lpwstr/>
  </property>
</Properties>
</file>